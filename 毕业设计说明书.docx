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ind w:left="0" w:leftChars="0" w:firstLine="0" w:firstLineChars="0"/>
      </w:pPr>
    </w:p>
    <w:p>
      <w:pPr>
        <w:tabs>
          <w:tab w:val="left" w:pos="377"/>
        </w:tabs>
        <w:jc w:val="center"/>
        <w:rPr>
          <w:rFonts w:ascii="黑体" w:hAnsi="黑体" w:eastAsia="黑体"/>
          <w:b/>
          <w:sz w:val="48"/>
          <w:szCs w:val="48"/>
        </w:rPr>
      </w:pPr>
      <w:r>
        <w:rPr>
          <w:rFonts w:hint="eastAsia" w:ascii="黑体" w:hAnsi="黑体" w:eastAsia="黑体"/>
          <w:b/>
          <w:sz w:val="48"/>
          <w:szCs w:val="48"/>
        </w:rPr>
        <w:t>沈阳建筑大学本科毕业设计</w:t>
      </w:r>
    </w:p>
    <w:p>
      <w:pPr>
        <w:pStyle w:val="2"/>
        <w:ind w:firstLine="420"/>
      </w:pPr>
    </w:p>
    <w:p>
      <w:pPr>
        <w:pStyle w:val="2"/>
        <w:ind w:firstLine="420"/>
      </w:pPr>
    </w:p>
    <w:p>
      <w:pPr>
        <w:ind w:firstLine="885"/>
        <w:jc w:val="center"/>
        <w:rPr>
          <w:rFonts w:ascii="宋体" w:hAnsi="宋体"/>
          <w:b/>
          <w:sz w:val="44"/>
          <w:szCs w:val="44"/>
        </w:rPr>
      </w:pPr>
      <w:r>
        <w:rPr>
          <w:rFonts w:hint="eastAsia" w:ascii="宋体" w:hAnsi="宋体"/>
          <w:b/>
          <w:sz w:val="44"/>
          <w:szCs w:val="44"/>
        </w:rPr>
        <w:t>基于uni-app的论坛App设计与实现</w:t>
      </w:r>
    </w:p>
    <w:p>
      <w:pPr>
        <w:ind w:left="-233" w:leftChars="-97" w:right="-132" w:rightChars="-55" w:firstLine="641"/>
        <w:jc w:val="center"/>
      </w:pPr>
      <w:bookmarkStart w:id="0" w:name="_Hlk41315739"/>
      <w:r>
        <w:rPr>
          <w:b/>
          <w:color w:val="000000"/>
          <w:sz w:val="32"/>
          <w:szCs w:val="32"/>
        </w:rPr>
        <w:t>Forum application design and implementation based on uni-app</w:t>
      </w:r>
      <w:bookmarkEnd w:id="0"/>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spacing w:line="360" w:lineRule="auto"/>
        <w:ind w:firstLine="2100" w:firstLineChars="700"/>
        <w:rPr>
          <w:sz w:val="30"/>
          <w:szCs w:val="30"/>
          <w:u w:val="single"/>
        </w:rPr>
      </w:pPr>
      <w:r>
        <w:rPr>
          <w:rFonts w:hint="eastAsia"/>
          <w:sz w:val="30"/>
          <w:szCs w:val="30"/>
        </w:rPr>
        <w:t>学       院：</w:t>
      </w:r>
      <w:r>
        <w:rPr>
          <w:rFonts w:hint="eastAsia"/>
          <w:sz w:val="30"/>
          <w:szCs w:val="30"/>
          <w:u w:val="single"/>
        </w:rPr>
        <w:t xml:space="preserve">  信息与控制工程学院   </w:t>
      </w:r>
    </w:p>
    <w:p>
      <w:pPr>
        <w:spacing w:line="360" w:lineRule="auto"/>
        <w:ind w:firstLine="2100" w:firstLineChars="700"/>
        <w:rPr>
          <w:sz w:val="30"/>
          <w:szCs w:val="30"/>
          <w:u w:val="single"/>
        </w:rPr>
      </w:pPr>
      <w:r>
        <w:rPr>
          <w:rFonts w:hint="eastAsia"/>
          <w:sz w:val="30"/>
          <w:szCs w:val="30"/>
        </w:rPr>
        <w:t>专       业：</w:t>
      </w:r>
      <w:r>
        <w:rPr>
          <w:rFonts w:hint="eastAsia"/>
          <w:sz w:val="30"/>
          <w:szCs w:val="30"/>
          <w:u w:val="single"/>
        </w:rPr>
        <w:t xml:space="preserve">  计算机科学与技术     </w:t>
      </w:r>
    </w:p>
    <w:p>
      <w:pPr>
        <w:spacing w:line="360" w:lineRule="auto"/>
        <w:ind w:firstLine="2100" w:firstLineChars="700"/>
        <w:rPr>
          <w:sz w:val="30"/>
          <w:szCs w:val="30"/>
          <w:u w:val="single"/>
        </w:rPr>
      </w:pPr>
      <w:r>
        <w:rPr>
          <w:rFonts w:hint="eastAsia"/>
          <w:sz w:val="30"/>
          <w:szCs w:val="30"/>
        </w:rPr>
        <w:t>学 生 姓 名：</w:t>
      </w:r>
      <w:r>
        <w:rPr>
          <w:rFonts w:hint="eastAsia"/>
          <w:sz w:val="30"/>
          <w:szCs w:val="30"/>
          <w:u w:val="single"/>
        </w:rPr>
        <w:t xml:space="preserve">  隋天双               </w:t>
      </w:r>
    </w:p>
    <w:p>
      <w:pPr>
        <w:spacing w:line="360" w:lineRule="auto"/>
        <w:ind w:firstLine="2100" w:firstLineChars="700"/>
        <w:rPr>
          <w:sz w:val="30"/>
          <w:szCs w:val="30"/>
          <w:u w:val="single"/>
        </w:rPr>
      </w:pPr>
      <w:r>
        <w:rPr>
          <w:rFonts w:hint="eastAsia"/>
          <w:sz w:val="30"/>
          <w:szCs w:val="30"/>
        </w:rPr>
        <w:t>学       号：</w:t>
      </w:r>
      <w:r>
        <w:rPr>
          <w:rFonts w:hint="eastAsia"/>
          <w:sz w:val="30"/>
          <w:szCs w:val="30"/>
          <w:u w:val="single"/>
        </w:rPr>
        <w:t xml:space="preserve">  1606410225           </w:t>
      </w:r>
    </w:p>
    <w:p>
      <w:pPr>
        <w:spacing w:line="360" w:lineRule="auto"/>
        <w:ind w:firstLine="2100" w:firstLineChars="700"/>
        <w:rPr>
          <w:sz w:val="30"/>
          <w:szCs w:val="30"/>
          <w:u w:val="single"/>
        </w:rPr>
      </w:pPr>
      <w:r>
        <w:rPr>
          <w:rFonts w:hint="eastAsia"/>
          <w:sz w:val="30"/>
          <w:szCs w:val="30"/>
        </w:rPr>
        <w:t>指 导 教 师：</w:t>
      </w:r>
      <w:r>
        <w:rPr>
          <w:rFonts w:hint="eastAsia"/>
          <w:sz w:val="30"/>
          <w:szCs w:val="30"/>
          <w:u w:val="single"/>
        </w:rPr>
        <w:t xml:space="preserve">  师金钢  讲师         </w:t>
      </w:r>
    </w:p>
    <w:p>
      <w:pPr>
        <w:spacing w:line="360" w:lineRule="auto"/>
        <w:ind w:firstLine="2100" w:firstLineChars="700"/>
        <w:rPr>
          <w:rFonts w:hint="eastAsia"/>
          <w:sz w:val="30"/>
          <w:szCs w:val="30"/>
          <w:u w:val="single"/>
        </w:rPr>
      </w:pPr>
      <w:r>
        <w:rPr>
          <w:rFonts w:hint="eastAsia"/>
          <w:sz w:val="30"/>
          <w:szCs w:val="30"/>
        </w:rPr>
        <w:t>评 阅 教 师：</w:t>
      </w:r>
      <w:r>
        <w:rPr>
          <w:rFonts w:hint="eastAsia"/>
          <w:sz w:val="30"/>
          <w:szCs w:val="30"/>
          <w:u w:val="single"/>
        </w:rPr>
        <w:t xml:space="preserve">  孙丽梅  </w:t>
      </w:r>
      <w:r>
        <w:rPr>
          <w:rFonts w:hint="eastAsia"/>
          <w:sz w:val="30"/>
          <w:szCs w:val="30"/>
          <w:u w:val="single"/>
          <w:lang w:val="en-US" w:eastAsia="zh-CN"/>
        </w:rPr>
        <w:t>副教授</w:t>
      </w:r>
      <w:r>
        <w:rPr>
          <w:rFonts w:hint="eastAsia"/>
          <w:sz w:val="30"/>
          <w:szCs w:val="30"/>
          <w:u w:val="single"/>
        </w:rPr>
        <w:t xml:space="preserve">       </w:t>
      </w:r>
    </w:p>
    <w:p>
      <w:pPr>
        <w:spacing w:line="360" w:lineRule="auto"/>
        <w:ind w:firstLine="2100" w:firstLineChars="700"/>
        <w:rPr>
          <w:sz w:val="30"/>
          <w:szCs w:val="30"/>
          <w:u w:val="single"/>
        </w:rPr>
      </w:pPr>
      <w:r>
        <w:rPr>
          <w:rFonts w:hint="eastAsia"/>
          <w:sz w:val="30"/>
          <w:szCs w:val="30"/>
        </w:rPr>
        <w:t>完 成 日 期：</w:t>
      </w:r>
      <w:r>
        <w:rPr>
          <w:rFonts w:hint="eastAsia"/>
          <w:sz w:val="30"/>
          <w:szCs w:val="30"/>
          <w:u w:val="single"/>
        </w:rPr>
        <w:t xml:space="preserve">  2020年5月29日      </w:t>
      </w:r>
    </w:p>
    <w:p>
      <w:pPr>
        <w:pStyle w:val="2"/>
        <w:ind w:firstLine="420"/>
      </w:pPr>
    </w:p>
    <w:p>
      <w:pPr>
        <w:spacing w:before="120" w:after="240"/>
        <w:ind w:firstLine="720"/>
        <w:jc w:val="center"/>
        <w:rPr>
          <w:rFonts w:ascii="华文行楷" w:eastAsia="华文行楷"/>
          <w:sz w:val="36"/>
          <w:szCs w:val="36"/>
        </w:rPr>
      </w:pPr>
    </w:p>
    <w:p>
      <w:pPr>
        <w:spacing w:before="120" w:after="240"/>
        <w:ind w:firstLine="720"/>
        <w:jc w:val="center"/>
        <w:rPr>
          <w:rFonts w:ascii="华文行楷" w:eastAsia="华文行楷"/>
          <w:sz w:val="36"/>
          <w:szCs w:val="36"/>
        </w:rPr>
      </w:pPr>
    </w:p>
    <w:p>
      <w:pPr>
        <w:spacing w:before="120" w:after="240"/>
        <w:ind w:firstLine="720"/>
        <w:jc w:val="center"/>
        <w:rPr>
          <w:rFonts w:ascii="华文行楷" w:eastAsia="华文行楷"/>
          <w:sz w:val="36"/>
          <w:szCs w:val="36"/>
        </w:rPr>
      </w:pPr>
    </w:p>
    <w:p>
      <w:pPr>
        <w:spacing w:before="120" w:after="240"/>
        <w:ind w:firstLine="720"/>
        <w:jc w:val="center"/>
        <w:rPr>
          <w:rFonts w:ascii="华文行楷" w:eastAsia="华文行楷"/>
          <w:sz w:val="36"/>
          <w:szCs w:val="36"/>
        </w:rPr>
      </w:pPr>
      <w:r>
        <w:rPr>
          <w:rFonts w:hint="eastAsia" w:ascii="华文行楷" w:eastAsia="华文行楷"/>
          <w:sz w:val="36"/>
          <w:szCs w:val="36"/>
        </w:rPr>
        <w:t>沈阳建筑大学</w:t>
      </w:r>
    </w:p>
    <w:p>
      <w:pPr>
        <w:spacing w:before="120" w:after="240" w:line="360" w:lineRule="auto"/>
        <w:ind w:firstLine="480"/>
        <w:jc w:val="center"/>
      </w:pPr>
      <w:r>
        <w:rPr>
          <w:rFonts w:hint="eastAsia"/>
        </w:rPr>
        <w:t>Shenyang Jianzhu University</w:t>
      </w:r>
    </w:p>
    <w:p>
      <w:pPr>
        <w:spacing w:before="120" w:after="240" w:line="360" w:lineRule="auto"/>
        <w:ind w:firstLine="480"/>
        <w:jc w:val="center"/>
        <w:sectPr>
          <w:headerReference r:id="rId5" w:type="first"/>
          <w:footerReference r:id="rId8" w:type="first"/>
          <w:headerReference r:id="rId3" w:type="default"/>
          <w:footerReference r:id="rId6" w:type="default"/>
          <w:headerReference r:id="rId4" w:type="even"/>
          <w:footerReference r:id="rId7" w:type="even"/>
          <w:pgSz w:w="11906" w:h="16838"/>
          <w:pgMar w:top="1985" w:right="1418" w:bottom="1418" w:left="1418" w:header="1418" w:footer="1134" w:gutter="0"/>
          <w:cols w:space="720" w:num="1"/>
          <w:docGrid w:linePitch="326" w:charSpace="-2048"/>
        </w:sectPr>
      </w:pPr>
    </w:p>
    <w:p>
      <w:pPr>
        <w:spacing w:before="120" w:after="240" w:line="360" w:lineRule="auto"/>
        <w:ind w:firstLine="881"/>
        <w:jc w:val="center"/>
        <w:rPr>
          <w:rFonts w:ascii="华文细黑" w:hAnsi="华文细黑" w:eastAsia="华文细黑"/>
          <w:b/>
          <w:color w:val="000000"/>
          <w:sz w:val="44"/>
          <w:szCs w:val="44"/>
        </w:rPr>
      </w:pPr>
      <w:bookmarkStart w:id="1" w:name="_Toc105579304"/>
      <w:r>
        <w:rPr>
          <w:rFonts w:hint="eastAsia" w:ascii="华文细黑" w:hAnsi="华文细黑" w:eastAsia="华文细黑"/>
          <w:b/>
          <w:color w:val="000000"/>
          <w:sz w:val="44"/>
          <w:szCs w:val="44"/>
        </w:rPr>
        <w:t>原创性声明</w:t>
      </w:r>
    </w:p>
    <w:p>
      <w:pPr>
        <w:spacing w:before="120" w:after="240"/>
        <w:ind w:firstLine="600"/>
        <w:rPr>
          <w:rFonts w:ascii="宋体" w:hAnsi="宋体"/>
          <w:color w:val="000000"/>
          <w:sz w:val="30"/>
          <w:szCs w:val="30"/>
        </w:rPr>
      </w:pPr>
      <w:r>
        <w:rPr>
          <w:rFonts w:hint="eastAsia" w:ascii="宋体" w:hAnsi="宋体"/>
          <w:color w:val="000000"/>
          <w:sz w:val="30"/>
          <w:szCs w:val="30"/>
        </w:rPr>
        <w:t>本人郑重声明：本人所呈交的毕业设计（论文），是在指导老师的指导下独立进行研究所取得的成果。毕业设计（论文）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pPr>
        <w:spacing w:before="120" w:after="240"/>
        <w:ind w:firstLine="600"/>
        <w:rPr>
          <w:rFonts w:ascii="宋体" w:hAnsi="宋体"/>
          <w:color w:val="000000"/>
          <w:sz w:val="30"/>
          <w:szCs w:val="30"/>
        </w:rPr>
      </w:pPr>
    </w:p>
    <w:p>
      <w:pPr>
        <w:spacing w:before="120" w:after="240"/>
        <w:ind w:firstLine="600"/>
        <w:rPr>
          <w:rFonts w:ascii="宋体" w:hAnsi="宋体"/>
          <w:color w:val="000000"/>
          <w:sz w:val="30"/>
          <w:szCs w:val="30"/>
        </w:rPr>
      </w:pPr>
      <w:r>
        <w:rPr>
          <w:rFonts w:hint="eastAsia" w:ascii="宋体" w:hAnsi="宋体"/>
          <w:color w:val="000000"/>
          <w:sz w:val="30"/>
          <w:szCs w:val="30"/>
        </w:rPr>
        <w:t>本声明的法律责任由本人承担。</w:t>
      </w:r>
    </w:p>
    <w:p>
      <w:pPr>
        <w:spacing w:before="120" w:after="240"/>
        <w:ind w:firstLine="600"/>
        <w:rPr>
          <w:rFonts w:ascii="宋体" w:hAnsi="宋体"/>
          <w:color w:val="000000"/>
          <w:sz w:val="30"/>
          <w:szCs w:val="30"/>
        </w:rPr>
      </w:pPr>
    </w:p>
    <w:p>
      <w:pPr>
        <w:spacing w:before="120" w:after="240"/>
        <w:ind w:firstLine="600"/>
        <w:rPr>
          <w:rFonts w:ascii="宋体" w:hAnsi="宋体"/>
          <w:color w:val="000000"/>
          <w:sz w:val="30"/>
          <w:szCs w:val="30"/>
        </w:rPr>
      </w:pPr>
    </w:p>
    <w:p>
      <w:pPr>
        <w:spacing w:before="120" w:after="240"/>
        <w:ind w:firstLine="600"/>
        <w:rPr>
          <w:rFonts w:ascii="宋体" w:hAnsi="宋体"/>
          <w:color w:val="000000"/>
          <w:sz w:val="30"/>
          <w:szCs w:val="30"/>
        </w:rPr>
      </w:pPr>
      <w:r>
        <w:rPr>
          <w:rFonts w:hint="eastAsia" w:ascii="宋体" w:hAnsi="宋体"/>
          <w:color w:val="000000"/>
          <w:sz w:val="30"/>
          <w:szCs w:val="30"/>
        </w:rPr>
        <w:t>作者签名：隋天双</w:t>
      </w:r>
      <w:r>
        <w:rPr>
          <w:rFonts w:hint="eastAsia" w:ascii="宋体"/>
          <w:color w:val="000000"/>
          <w:sz w:val="30"/>
          <w:szCs w:val="30"/>
        </w:rPr>
        <w:t xml:space="preserve">               </w:t>
      </w:r>
      <w:r>
        <w:rPr>
          <w:rFonts w:hint="eastAsia" w:ascii="宋体" w:hAnsi="宋体"/>
          <w:color w:val="000000"/>
          <w:sz w:val="30"/>
          <w:szCs w:val="30"/>
        </w:rPr>
        <w:t>日</w:t>
      </w:r>
      <w:r>
        <w:rPr>
          <w:rFonts w:hint="eastAsia" w:ascii="宋体"/>
          <w:color w:val="000000"/>
          <w:sz w:val="30"/>
          <w:szCs w:val="30"/>
        </w:rPr>
        <w:t xml:space="preserve">  </w:t>
      </w:r>
      <w:r>
        <w:rPr>
          <w:rFonts w:hint="eastAsia" w:ascii="宋体" w:hAnsi="宋体"/>
          <w:color w:val="000000"/>
          <w:sz w:val="30"/>
          <w:szCs w:val="30"/>
        </w:rPr>
        <w:t>期：</w:t>
      </w:r>
      <w:r>
        <w:rPr>
          <w:rFonts w:hint="eastAsia"/>
          <w:sz w:val="30"/>
          <w:szCs w:val="30"/>
        </w:rPr>
        <w:t>2020年5月30日</w:t>
      </w:r>
      <w:r>
        <w:rPr>
          <w:rFonts w:hint="eastAsia" w:ascii="宋体"/>
          <w:color w:val="000000"/>
          <w:sz w:val="30"/>
          <w:szCs w:val="30"/>
        </w:rPr>
        <w:t xml:space="preserve">              </w:t>
      </w:r>
    </w:p>
    <w:p>
      <w:pPr>
        <w:spacing w:before="120" w:after="240"/>
        <w:rPr>
          <w:color w:val="000000"/>
          <w:sz w:val="30"/>
          <w:szCs w:val="30"/>
        </w:rPr>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pStyle w:val="2"/>
        <w:ind w:firstLine="420"/>
      </w:pPr>
    </w:p>
    <w:p>
      <w:pPr>
        <w:spacing w:before="120" w:after="240" w:line="360" w:lineRule="auto"/>
        <w:ind w:firstLine="881"/>
        <w:jc w:val="center"/>
        <w:rPr>
          <w:rFonts w:ascii="华文细黑" w:hAnsi="华文细黑" w:eastAsia="华文细黑"/>
          <w:b/>
          <w:color w:val="000000"/>
          <w:sz w:val="44"/>
          <w:szCs w:val="44"/>
        </w:rPr>
      </w:pPr>
      <w:r>
        <w:rPr>
          <w:rFonts w:hint="eastAsia" w:ascii="华文细黑" w:hAnsi="华文细黑" w:eastAsia="华文细黑"/>
          <w:b/>
          <w:color w:val="000000"/>
          <w:sz w:val="44"/>
          <w:szCs w:val="44"/>
        </w:rPr>
        <w:t>关于使用授权的声明</w:t>
      </w:r>
    </w:p>
    <w:p>
      <w:pPr>
        <w:spacing w:before="120" w:after="240"/>
        <w:ind w:firstLine="600"/>
        <w:rPr>
          <w:rFonts w:ascii="宋体" w:hAnsi="宋体"/>
          <w:color w:val="000000"/>
          <w:sz w:val="30"/>
          <w:szCs w:val="30"/>
        </w:rPr>
      </w:pPr>
      <w:r>
        <w:rPr>
          <w:rFonts w:hint="eastAsia" w:ascii="宋体" w:hAnsi="宋体"/>
          <w:color w:val="000000"/>
          <w:sz w:val="30"/>
          <w:szCs w:val="30"/>
        </w:rPr>
        <w:t>本人在指导老师指导下所完成的毕业设计（论文）及相关资料（包括图纸、试验记录、原始数据、实物照片、图片、录音带、设计手稿等），知识产权归属沈阳建筑大学。本人完全了解沈阳建筑大学有关保存、使用毕业设计（论文）的规定，本人授权沈阳建筑大学可以将本毕业设计（论文）的全部或部分内容编入有关数据库进行检索，可以采用任何复制手段保存和汇编本毕业设计（论文）。如果发表相关成果，一定征得指导教师同意，且第一署名单位为沈阳建筑大学。本人离校后使用毕业毕业设计（论文）或与该论文直接相关的学术论文或成果时，第一署名单位仍然为沈阳建筑大学。</w:t>
      </w:r>
    </w:p>
    <w:p>
      <w:pPr>
        <w:spacing w:before="120" w:after="240"/>
        <w:ind w:firstLine="600"/>
        <w:rPr>
          <w:rFonts w:ascii="宋体" w:hAnsi="宋体"/>
          <w:color w:val="000000"/>
          <w:sz w:val="30"/>
          <w:szCs w:val="30"/>
        </w:rPr>
      </w:pPr>
    </w:p>
    <w:p>
      <w:pPr>
        <w:spacing w:before="120" w:after="240"/>
        <w:ind w:firstLine="600"/>
        <w:rPr>
          <w:rFonts w:ascii="宋体" w:hAnsi="宋体"/>
          <w:color w:val="000000"/>
          <w:sz w:val="30"/>
          <w:szCs w:val="30"/>
        </w:rPr>
      </w:pPr>
    </w:p>
    <w:p>
      <w:pPr>
        <w:spacing w:before="120" w:after="240"/>
        <w:ind w:firstLine="600"/>
        <w:rPr>
          <w:rFonts w:ascii="宋体" w:hAnsi="宋体"/>
          <w:color w:val="000000"/>
          <w:sz w:val="30"/>
          <w:szCs w:val="30"/>
        </w:rPr>
      </w:pPr>
      <w:r>
        <w:rPr>
          <w:rFonts w:hint="eastAsia" w:ascii="宋体" w:hAnsi="宋体"/>
          <w:color w:val="000000"/>
          <w:sz w:val="30"/>
          <w:szCs w:val="30"/>
        </w:rPr>
        <w:t>论文作者签名：隋天双</w:t>
      </w:r>
      <w:r>
        <w:rPr>
          <w:rFonts w:hint="eastAsia" w:ascii="宋体"/>
          <w:color w:val="000000"/>
          <w:sz w:val="30"/>
          <w:szCs w:val="30"/>
        </w:rPr>
        <w:t xml:space="preserve">            </w:t>
      </w:r>
      <w:r>
        <w:rPr>
          <w:rFonts w:hint="eastAsia" w:ascii="宋体" w:hAnsi="宋体"/>
          <w:color w:val="000000"/>
          <w:sz w:val="30"/>
          <w:szCs w:val="30"/>
        </w:rPr>
        <w:t>日</w:t>
      </w:r>
      <w:r>
        <w:rPr>
          <w:rFonts w:hint="eastAsia" w:ascii="宋体"/>
          <w:color w:val="000000"/>
          <w:sz w:val="30"/>
          <w:szCs w:val="30"/>
        </w:rPr>
        <w:t xml:space="preserve">  </w:t>
      </w:r>
      <w:r>
        <w:rPr>
          <w:rFonts w:hint="eastAsia" w:ascii="宋体" w:hAnsi="宋体"/>
          <w:color w:val="000000"/>
          <w:sz w:val="30"/>
          <w:szCs w:val="30"/>
        </w:rPr>
        <w:t>期：2020年5月30日</w:t>
      </w:r>
      <w:r>
        <w:rPr>
          <w:rFonts w:hint="eastAsia" w:ascii="宋体"/>
          <w:color w:val="000000"/>
          <w:sz w:val="30"/>
          <w:szCs w:val="30"/>
        </w:rPr>
        <w:t xml:space="preserve">                </w:t>
      </w:r>
    </w:p>
    <w:p>
      <w:pPr>
        <w:spacing w:before="120" w:after="240"/>
        <w:ind w:firstLine="600"/>
        <w:rPr>
          <w:rFonts w:ascii="宋体" w:hAnsi="宋体"/>
          <w:color w:val="000000"/>
          <w:sz w:val="30"/>
          <w:szCs w:val="30"/>
        </w:rPr>
      </w:pPr>
      <w:r>
        <w:rPr>
          <w:rFonts w:hint="eastAsia" w:ascii="宋体" w:hAnsi="宋体"/>
          <w:color w:val="000000"/>
          <w:sz w:val="30"/>
          <w:szCs w:val="30"/>
        </w:rPr>
        <w:t>指导老师签名：师金钢</w:t>
      </w:r>
      <w:r>
        <w:rPr>
          <w:rFonts w:hint="eastAsia" w:ascii="宋体"/>
          <w:color w:val="000000"/>
          <w:sz w:val="30"/>
          <w:szCs w:val="30"/>
        </w:rPr>
        <w:t xml:space="preserve">            </w:t>
      </w:r>
      <w:r>
        <w:rPr>
          <w:rFonts w:hint="eastAsia" w:ascii="宋体" w:hAnsi="宋体"/>
          <w:color w:val="000000"/>
          <w:sz w:val="30"/>
          <w:szCs w:val="30"/>
        </w:rPr>
        <w:t>日</w:t>
      </w:r>
      <w:r>
        <w:rPr>
          <w:rFonts w:hint="eastAsia" w:ascii="宋体"/>
          <w:color w:val="000000"/>
          <w:sz w:val="30"/>
          <w:szCs w:val="30"/>
        </w:rPr>
        <w:t xml:space="preserve">  </w:t>
      </w:r>
      <w:r>
        <w:rPr>
          <w:rFonts w:hint="eastAsia" w:ascii="宋体" w:hAnsi="宋体"/>
          <w:color w:val="000000"/>
          <w:sz w:val="30"/>
          <w:szCs w:val="30"/>
        </w:rPr>
        <w:t>期：2020年5月31日</w:t>
      </w:r>
      <w:r>
        <w:rPr>
          <w:rFonts w:hint="eastAsia" w:ascii="宋体"/>
          <w:color w:val="000000"/>
          <w:sz w:val="30"/>
          <w:szCs w:val="30"/>
        </w:rPr>
        <w:t xml:space="preserve">                 </w:t>
      </w:r>
    </w:p>
    <w:p>
      <w:pPr>
        <w:spacing w:before="120" w:after="240" w:line="360" w:lineRule="auto"/>
        <w:ind w:firstLine="480"/>
        <w:jc w:val="center"/>
      </w:pPr>
    </w:p>
    <w:p>
      <w:pPr>
        <w:spacing w:before="120" w:after="240" w:line="360" w:lineRule="auto"/>
        <w:ind w:firstLine="480"/>
        <w:jc w:val="center"/>
      </w:pPr>
    </w:p>
    <w:p>
      <w:pPr>
        <w:spacing w:before="120" w:after="240" w:line="360" w:lineRule="auto"/>
        <w:ind w:firstLine="480"/>
        <w:jc w:val="center"/>
      </w:pPr>
    </w:p>
    <w:p>
      <w:pPr>
        <w:spacing w:before="120" w:after="240" w:line="360" w:lineRule="auto"/>
        <w:ind w:firstLine="480"/>
        <w:jc w:val="center"/>
        <w:sectPr>
          <w:headerReference r:id="rId9" w:type="default"/>
          <w:pgSz w:w="11906" w:h="16838"/>
          <w:pgMar w:top="1985" w:right="1418" w:bottom="1418" w:left="1418" w:header="1418" w:footer="1134" w:gutter="0"/>
          <w:cols w:space="720" w:num="1"/>
          <w:docGrid w:linePitch="326" w:charSpace="-2048"/>
        </w:sectPr>
      </w:pPr>
    </w:p>
    <w:p>
      <w:pPr>
        <w:pStyle w:val="3"/>
        <w:ind w:firstLine="600"/>
        <w:jc w:val="center"/>
      </w:pPr>
      <w:bookmarkStart w:id="2" w:name="_Toc12961"/>
      <w:bookmarkStart w:id="3" w:name="_Toc26710249"/>
      <w:bookmarkStart w:id="4" w:name="_Toc28056"/>
      <w:r>
        <w:rPr>
          <w:rFonts w:hint="eastAsia"/>
        </w:rPr>
        <w:t>摘    要</w:t>
      </w:r>
      <w:bookmarkEnd w:id="1"/>
      <w:bookmarkEnd w:id="2"/>
      <w:bookmarkEnd w:id="3"/>
      <w:bookmarkEnd w:id="4"/>
    </w:p>
    <w:p>
      <w:pPr>
        <w:ind w:firstLine="482"/>
      </w:pPr>
      <w:r>
        <w:rPr>
          <w:rFonts w:hint="eastAsia"/>
        </w:rPr>
        <w:t>论坛是社交的一种类型，随着4G在中国的普及，自媒体逐渐取代了传统的新闻媒体。但同时在互联网上贩卖焦虑、贩卖恐慌来换取流量的现象似乎屡见不鲜，在这种情况下活跃于互联网上的人们似乎只关注名人、明星，却忽视了自己对普通人未经包装的生活的关注。于是乎开发一种将普通人作为流量导向、内部消息淳朴真实的以论坛为核心的社交类App很有意义，本毕业设计的题目是基于uni-app的论坛App设计。</w:t>
      </w:r>
    </w:p>
    <w:p>
      <w:pPr>
        <w:ind w:firstLine="480"/>
      </w:pPr>
      <w:r>
        <w:rPr>
          <w:rFonts w:hint="eastAsia"/>
        </w:rPr>
        <w:t>以敏捷开发的思想从个人的角度快速的确定用户的基本需求，采用迭代、循序渐进的方法进行软件开发。App的前端开发基于uni-app框架，后端基于Spring</w:t>
      </w:r>
      <w:r>
        <w:t xml:space="preserve"> </w:t>
      </w:r>
      <w:r>
        <w:rPr>
          <w:rFonts w:hint="eastAsia"/>
        </w:rPr>
        <w:t>Boot</w:t>
      </w:r>
      <w:r>
        <w:t>+MyBatis</w:t>
      </w:r>
      <w:r>
        <w:rPr>
          <w:rFonts w:hint="eastAsia"/>
        </w:rPr>
        <w:t>框架。采用MySql数据库。</w:t>
      </w:r>
    </w:p>
    <w:p>
      <w:pPr>
        <w:spacing w:after="240" w:afterLines="100"/>
        <w:ind w:firstLine="482"/>
      </w:pPr>
      <w:r>
        <w:rPr>
          <w:rFonts w:hint="eastAsia"/>
        </w:rPr>
        <w:t>App端主要功能模块分别是文章模块、话题模块、用户模块、评论模块、设置模块、广告模块，几个模块互有关联。配合对应的管理端系统（基于Spring</w:t>
      </w:r>
      <w:r>
        <w:t xml:space="preserve"> </w:t>
      </w:r>
      <w:r>
        <w:rPr>
          <w:rFonts w:hint="eastAsia"/>
        </w:rPr>
        <w:t>Boot+vue</w:t>
      </w:r>
      <w:r>
        <w:t>.js</w:t>
      </w:r>
      <w:r>
        <w:rPr>
          <w:rFonts w:hint="eastAsia"/>
        </w:rPr>
        <w:t>开发）完善App端信息的监管。大量的代码封装和组件化的开发不仅增强了代码的可读性，也为日后的拓展奠定基础。本文将以软件开发生命周期的流程来对整个项目的开发进行系统的阐述。</w:t>
      </w:r>
    </w:p>
    <w:p>
      <w:pPr>
        <w:spacing w:before="120" w:after="240"/>
        <w:ind w:left="0" w:leftChars="0" w:firstLine="0" w:firstLineChars="0"/>
        <w:rPr>
          <w:rStyle w:val="38"/>
          <w:rFonts w:ascii="黑体" w:hAnsi="黑体" w:eastAsia="黑体"/>
          <w:b/>
        </w:rPr>
      </w:pPr>
      <w:bookmarkStart w:id="5" w:name="_Toc5771"/>
      <w:r>
        <w:rPr>
          <w:rStyle w:val="38"/>
          <w:rFonts w:hint="eastAsia" w:ascii="黑体" w:hAnsi="黑体" w:eastAsia="黑体"/>
          <w:b/>
        </w:rPr>
        <w:t>关键词：论坛</w:t>
      </w:r>
      <w:bookmarkEnd w:id="5"/>
      <w:r>
        <w:rPr>
          <w:rStyle w:val="38"/>
          <w:rFonts w:hint="eastAsia" w:ascii="黑体" w:hAnsi="黑体" w:eastAsia="黑体"/>
          <w:b/>
        </w:rPr>
        <w:t>；手机端；uni-app；Spring Boot；敏捷开发</w:t>
      </w:r>
    </w:p>
    <w:p>
      <w:pPr>
        <w:spacing w:before="120" w:after="240"/>
        <w:ind w:firstLine="480"/>
      </w:pPr>
    </w:p>
    <w:p>
      <w:pPr>
        <w:spacing w:before="120" w:after="240"/>
        <w:ind w:firstLine="480"/>
        <w:sectPr>
          <w:headerReference r:id="rId12" w:type="first"/>
          <w:footerReference r:id="rId15" w:type="first"/>
          <w:headerReference r:id="rId10" w:type="default"/>
          <w:footerReference r:id="rId13" w:type="default"/>
          <w:headerReference r:id="rId11" w:type="even"/>
          <w:footerReference r:id="rId14" w:type="even"/>
          <w:pgSz w:w="11906" w:h="16838"/>
          <w:pgMar w:top="1985" w:right="1418" w:bottom="1418" w:left="1418" w:header="1418" w:footer="1134" w:gutter="0"/>
          <w:pgNumType w:fmt="upperRoman" w:start="1"/>
          <w:cols w:space="720" w:num="1"/>
          <w:docGrid w:linePitch="326" w:charSpace="-2048"/>
        </w:sectPr>
      </w:pPr>
    </w:p>
    <w:p>
      <w:pPr>
        <w:ind w:firstLine="0"/>
        <w:jc w:val="center"/>
        <w:rPr>
          <w:b/>
          <w:color w:val="000000"/>
          <w:sz w:val="30"/>
          <w:szCs w:val="30"/>
        </w:rPr>
      </w:pPr>
      <w:r>
        <w:rPr>
          <w:b/>
          <w:color w:val="000000"/>
          <w:sz w:val="30"/>
          <w:szCs w:val="30"/>
        </w:rPr>
        <w:t>Forum application design and implementation based on uni-app</w:t>
      </w:r>
    </w:p>
    <w:p>
      <w:pPr>
        <w:jc w:val="center"/>
        <w:rPr>
          <w:rFonts w:ascii="黑体" w:eastAsia="黑体"/>
          <w:sz w:val="30"/>
          <w:szCs w:val="30"/>
        </w:rPr>
      </w:pPr>
      <w:bookmarkStart w:id="6" w:name="_Toc10148"/>
      <w:bookmarkStart w:id="7" w:name="_Toc26710250"/>
    </w:p>
    <w:p>
      <w:pPr>
        <w:pStyle w:val="3"/>
        <w:ind w:firstLine="601"/>
        <w:jc w:val="center"/>
        <w:rPr>
          <w:rFonts w:ascii="Times New Roman"/>
        </w:rPr>
      </w:pPr>
      <w:bookmarkStart w:id="8" w:name="_Toc25831"/>
      <w:r>
        <w:rPr>
          <w:rFonts w:ascii="Times New Roman"/>
        </w:rPr>
        <w:t>Abstract</w:t>
      </w:r>
      <w:bookmarkEnd w:id="6"/>
      <w:bookmarkEnd w:id="7"/>
      <w:bookmarkEnd w:id="8"/>
      <w:r>
        <w:rPr>
          <w:rFonts w:ascii="Times New Roman"/>
        </w:rPr>
        <w:t xml:space="preserve"> </w:t>
      </w:r>
    </w:p>
    <w:p>
      <w:pPr>
        <w:ind w:firstLine="482"/>
        <w:rPr>
          <w:color w:val="000000"/>
        </w:rPr>
      </w:pPr>
      <w:r>
        <w:rPr>
          <w:color w:val="000000"/>
        </w:rPr>
        <w:t>Forums are a type of social communication. With the popularization of 4G in China, we media has gradually replaced traditional news media.But at the same time, the phenomenon of selling anxiety and panic to exchange for traffic on the Internet seems to be common. In this case, people who are active on the Internet seem to only pay attention to celebrities and stars, but ignore their attention to ordinary people's unpackaged life.Therefore, it is of great significance to develop a social App with forums as the core, which takes ordinary people as the flow direction and the internal information is simple and true. The title of this graduation project is uni-app based forum App design.</w:t>
      </w:r>
    </w:p>
    <w:p>
      <w:pPr>
        <w:pStyle w:val="2"/>
        <w:ind w:firstLine="482" w:firstLineChars="0"/>
        <w:jc w:val="both"/>
        <w:rPr>
          <w:sz w:val="24"/>
        </w:rPr>
      </w:pPr>
      <w:r>
        <w:rPr>
          <w:sz w:val="24"/>
        </w:rPr>
        <w:t>With the idea of agile development, users' basic needs are quickly determined from the perspective of individuals, and software development is carried out in an iterative and progressive way.The front-end development of App is based on uni-app framework, and the back-end is based on Spring Boot+MyBatis framework.MySql database is adopted.</w:t>
      </w:r>
    </w:p>
    <w:p>
      <w:pPr>
        <w:ind w:firstLine="482"/>
        <w:rPr>
          <w:color w:val="000000"/>
        </w:rPr>
      </w:pPr>
      <w:r>
        <w:rPr>
          <w:color w:val="000000"/>
        </w:rPr>
        <w:t>The main function modules of App side are article module, topic module, user module, comment module, setup module and advertisement module. Several modules are related to each other.Cooperate with the corresponding management system (based on Spring Boot+vue.js development) to improve the supervision of App information.A lot of code encapsulation and componentization development not only enhance the readability of the code, but also lay the foundation for future expansion.In this paper, the process of software development lifecycle will be used to systematically explain the development of the whole project.</w:t>
      </w:r>
    </w:p>
    <w:p>
      <w:pPr>
        <w:pStyle w:val="2"/>
        <w:ind w:firstLine="420"/>
      </w:pPr>
    </w:p>
    <w:p>
      <w:pPr>
        <w:spacing w:before="120" w:after="240"/>
        <w:ind w:firstLine="0"/>
        <w:sectPr>
          <w:headerReference r:id="rId16" w:type="default"/>
          <w:footerReference r:id="rId17" w:type="default"/>
          <w:pgSz w:w="11906" w:h="16838"/>
          <w:pgMar w:top="1985" w:right="1418" w:bottom="1418" w:left="1418" w:header="1418" w:footer="1134" w:gutter="0"/>
          <w:pgNumType w:fmt="upperRoman"/>
          <w:cols w:space="720" w:num="1"/>
          <w:docGrid w:linePitch="326" w:charSpace="-2048"/>
        </w:sectPr>
      </w:pPr>
      <w:r>
        <w:rPr>
          <w:b/>
        </w:rPr>
        <w:t>K</w:t>
      </w:r>
      <w:r>
        <w:rPr>
          <w:rFonts w:hint="eastAsia"/>
          <w:b/>
        </w:rPr>
        <w:t>ey Words：Forums；Mobile terminal ；uni-app；Spring Boot；</w:t>
      </w:r>
      <w:r>
        <w:rPr>
          <w:b/>
        </w:rPr>
        <w:t>agile development</w:t>
      </w:r>
    </w:p>
    <w:p>
      <w:pPr>
        <w:pStyle w:val="62"/>
        <w:jc w:val="center"/>
        <w:rPr>
          <w:rFonts w:ascii="黑体" w:hAnsi="黑体" w:eastAsia="黑体"/>
          <w:color w:val="auto"/>
        </w:rPr>
      </w:pPr>
      <w:r>
        <w:rPr>
          <w:rFonts w:ascii="黑体" w:hAnsi="黑体" w:eastAsia="黑体"/>
          <w:color w:val="auto"/>
          <w:lang w:val="zh-CN"/>
        </w:rPr>
        <w:t>目</w:t>
      </w:r>
      <w:r>
        <w:rPr>
          <w:rFonts w:hint="eastAsia" w:ascii="黑体" w:hAnsi="黑体" w:eastAsia="黑体"/>
          <w:color w:val="auto"/>
        </w:rPr>
        <w:t xml:space="preserve">    </w:t>
      </w:r>
      <w:r>
        <w:rPr>
          <w:rFonts w:ascii="黑体" w:hAnsi="黑体" w:eastAsia="黑体"/>
          <w:color w:val="auto"/>
          <w:lang w:val="zh-CN"/>
        </w:rPr>
        <w:t>录</w:t>
      </w:r>
    </w:p>
    <w:p>
      <w:pPr>
        <w:pStyle w:val="17"/>
        <w:tabs>
          <w:tab w:val="right" w:leader="dot" w:pos="9070"/>
        </w:tabs>
      </w:pPr>
      <w:r>
        <w:fldChar w:fldCharType="begin"/>
      </w:r>
      <w:r>
        <w:instrText xml:space="preserve"> TOC \o "1-3" \h \z \u </w:instrText>
      </w:r>
      <w:r>
        <w:fldChar w:fldCharType="separate"/>
      </w:r>
      <w:r>
        <w:fldChar w:fldCharType="begin"/>
      </w:r>
      <w:r>
        <w:instrText xml:space="preserve"> HYPERLINK \l _Toc28056 </w:instrText>
      </w:r>
      <w:r>
        <w:fldChar w:fldCharType="separate"/>
      </w:r>
      <w:r>
        <w:rPr>
          <w:rFonts w:hint="eastAsia"/>
        </w:rPr>
        <w:t>摘    要</w:t>
      </w:r>
      <w:r>
        <w:tab/>
      </w:r>
      <w:r>
        <w:fldChar w:fldCharType="begin"/>
      </w:r>
      <w:r>
        <w:instrText xml:space="preserve"> PAGEREF _Toc28056 </w:instrText>
      </w:r>
      <w:r>
        <w:fldChar w:fldCharType="separate"/>
      </w:r>
      <w:r>
        <w:t>I</w:t>
      </w:r>
      <w:r>
        <w:fldChar w:fldCharType="end"/>
      </w:r>
      <w:r>
        <w:fldChar w:fldCharType="end"/>
      </w:r>
    </w:p>
    <w:p>
      <w:pPr>
        <w:pStyle w:val="17"/>
        <w:tabs>
          <w:tab w:val="right" w:leader="dot" w:pos="9070"/>
        </w:tabs>
      </w:pPr>
      <w:r>
        <w:rPr>
          <w:bCs/>
          <w:lang w:val="zh-CN"/>
        </w:rPr>
        <w:fldChar w:fldCharType="begin"/>
      </w:r>
      <w:r>
        <w:rPr>
          <w:bCs/>
          <w:lang w:val="zh-CN"/>
        </w:rPr>
        <w:instrText xml:space="preserve"> HYPERLINK \l _Toc25831 </w:instrText>
      </w:r>
      <w:r>
        <w:rPr>
          <w:bCs/>
          <w:lang w:val="zh-CN"/>
        </w:rPr>
        <w:fldChar w:fldCharType="separate"/>
      </w:r>
      <w:r>
        <w:rPr>
          <w:rFonts w:ascii="Times New Roman"/>
        </w:rPr>
        <w:t>Abstract</w:t>
      </w:r>
      <w:r>
        <w:tab/>
      </w:r>
      <w:r>
        <w:fldChar w:fldCharType="begin"/>
      </w:r>
      <w:r>
        <w:instrText xml:space="preserve"> PAGEREF _Toc25831 </w:instrText>
      </w:r>
      <w:r>
        <w:fldChar w:fldCharType="separate"/>
      </w:r>
      <w:r>
        <w:t>II</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_Toc9954 </w:instrText>
      </w:r>
      <w:r>
        <w:rPr>
          <w:bCs/>
          <w:lang w:val="zh-CN"/>
        </w:rPr>
        <w:fldChar w:fldCharType="separate"/>
      </w:r>
      <w:r>
        <w:rPr>
          <w:rFonts w:hint="eastAsia"/>
        </w:rPr>
        <w:t>1</w:t>
      </w:r>
      <w:r>
        <w:t xml:space="preserve">  </w:t>
      </w:r>
      <w:r>
        <w:rPr>
          <w:rFonts w:hint="eastAsia"/>
        </w:rPr>
        <w:t>引言</w:t>
      </w:r>
      <w:r>
        <w:tab/>
      </w:r>
      <w:r>
        <w:fldChar w:fldCharType="begin"/>
      </w:r>
      <w:r>
        <w:instrText xml:space="preserve"> PAGEREF _Toc9954 </w:instrText>
      </w:r>
      <w:r>
        <w:fldChar w:fldCharType="separate"/>
      </w:r>
      <w:r>
        <w:t>6</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_Toc21739 </w:instrText>
      </w:r>
      <w:r>
        <w:rPr>
          <w:bCs/>
          <w:lang w:val="zh-CN"/>
        </w:rPr>
        <w:fldChar w:fldCharType="separate"/>
      </w:r>
      <w:r>
        <w:rPr>
          <w:rFonts w:hint="eastAsia" w:ascii="黑体" w:hAnsi="黑体" w:cs="黑体"/>
        </w:rPr>
        <w:t>2</w:t>
      </w:r>
      <w:r>
        <w:rPr>
          <w:rFonts w:ascii="黑体" w:hAnsi="黑体" w:cs="黑体"/>
        </w:rPr>
        <w:t xml:space="preserve"> </w:t>
      </w:r>
      <w:r>
        <w:rPr>
          <w:rFonts w:hint="eastAsia" w:ascii="黑体" w:hAnsi="黑体" w:cs="黑体"/>
        </w:rPr>
        <w:t xml:space="preserve"> 开发技术和工具</w:t>
      </w:r>
      <w:r>
        <w:tab/>
      </w:r>
      <w:r>
        <w:fldChar w:fldCharType="begin"/>
      </w:r>
      <w:r>
        <w:instrText xml:space="preserve"> PAGEREF _Toc21739 </w:instrText>
      </w:r>
      <w:r>
        <w:fldChar w:fldCharType="separate"/>
      </w:r>
      <w:r>
        <w:t>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_Toc27602 </w:instrText>
      </w:r>
      <w:r>
        <w:rPr>
          <w:bCs/>
          <w:lang w:val="zh-CN"/>
        </w:rPr>
        <w:fldChar w:fldCharType="separate"/>
      </w:r>
      <w:r>
        <w:t>2</w:t>
      </w:r>
      <w:r>
        <w:rPr>
          <w:rFonts w:hint="eastAsia"/>
        </w:rPr>
        <w:t>.1</w:t>
      </w:r>
      <w:r>
        <w:t xml:space="preserve">  </w:t>
      </w:r>
      <w:r>
        <w:rPr>
          <w:rFonts w:hint="eastAsia"/>
        </w:rPr>
        <w:t>主要开发工具</w:t>
      </w:r>
      <w:r>
        <w:tab/>
      </w:r>
      <w:r>
        <w:fldChar w:fldCharType="begin"/>
      </w:r>
      <w:r>
        <w:instrText xml:space="preserve"> PAGEREF _Toc27602 </w:instrText>
      </w:r>
      <w:r>
        <w:fldChar w:fldCharType="separate"/>
      </w:r>
      <w:r>
        <w:t>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_Toc3402 </w:instrText>
      </w:r>
      <w:r>
        <w:rPr>
          <w:bCs/>
          <w:lang w:val="zh-CN"/>
        </w:rPr>
        <w:fldChar w:fldCharType="separate"/>
      </w:r>
      <w:r>
        <w:t>2</w:t>
      </w:r>
      <w:r>
        <w:rPr>
          <w:rFonts w:hint="eastAsia"/>
        </w:rPr>
        <w:t>.1.1</w:t>
      </w:r>
      <w:r>
        <w:t xml:space="preserve">  </w:t>
      </w:r>
      <w:r>
        <w:rPr>
          <w:rFonts w:hint="eastAsia"/>
        </w:rPr>
        <w:t>Intellij IDEA</w:t>
      </w:r>
      <w:r>
        <w:tab/>
      </w:r>
      <w:r>
        <w:fldChar w:fldCharType="begin"/>
      </w:r>
      <w:r>
        <w:instrText xml:space="preserve"> PAGEREF _Toc3402 </w:instrText>
      </w:r>
      <w:r>
        <w:fldChar w:fldCharType="separate"/>
      </w:r>
      <w:r>
        <w:t>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_Toc23240 </w:instrText>
      </w:r>
      <w:r>
        <w:rPr>
          <w:bCs/>
          <w:lang w:val="zh-CN"/>
        </w:rPr>
        <w:fldChar w:fldCharType="separate"/>
      </w:r>
      <w:r>
        <w:t>2</w:t>
      </w:r>
      <w:r>
        <w:rPr>
          <w:rFonts w:hint="eastAsia"/>
        </w:rPr>
        <w:t>.1.2</w:t>
      </w:r>
      <w:r>
        <w:t xml:space="preserve">  </w:t>
      </w:r>
      <w:r>
        <w:rPr>
          <w:rFonts w:hint="eastAsia"/>
        </w:rPr>
        <w:t>Hbuilder X</w:t>
      </w:r>
      <w:r>
        <w:tab/>
      </w:r>
      <w:r>
        <w:fldChar w:fldCharType="begin"/>
      </w:r>
      <w:r>
        <w:instrText xml:space="preserve"> PAGEREF _Toc23240 </w:instrText>
      </w:r>
      <w:r>
        <w:fldChar w:fldCharType="separate"/>
      </w:r>
      <w:r>
        <w:t>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_Toc28494 </w:instrText>
      </w:r>
      <w:r>
        <w:rPr>
          <w:bCs/>
          <w:lang w:val="zh-CN"/>
        </w:rPr>
        <w:fldChar w:fldCharType="separate"/>
      </w:r>
      <w:r>
        <w:t>2</w:t>
      </w:r>
      <w:r>
        <w:rPr>
          <w:rFonts w:hint="eastAsia"/>
        </w:rPr>
        <w:t>.1.3</w:t>
      </w:r>
      <w:r>
        <w:t xml:space="preserve"> </w:t>
      </w:r>
      <w:r>
        <w:rPr>
          <w:rFonts w:hint="eastAsia"/>
        </w:rPr>
        <w:t xml:space="preserve"> Power Designer</w:t>
      </w:r>
      <w:r>
        <w:tab/>
      </w:r>
      <w:r>
        <w:fldChar w:fldCharType="begin"/>
      </w:r>
      <w:r>
        <w:instrText xml:space="preserve"> PAGEREF _Toc28494 </w:instrText>
      </w:r>
      <w:r>
        <w:fldChar w:fldCharType="separate"/>
      </w:r>
      <w:r>
        <w:t>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_Toc17065 </w:instrText>
      </w:r>
      <w:r>
        <w:rPr>
          <w:bCs/>
          <w:lang w:val="zh-CN"/>
        </w:rPr>
        <w:fldChar w:fldCharType="separate"/>
      </w:r>
      <w:r>
        <w:t>2</w:t>
      </w:r>
      <w:r>
        <w:rPr>
          <w:rFonts w:hint="eastAsia"/>
        </w:rPr>
        <w:t>.2</w:t>
      </w:r>
      <w:r>
        <w:t xml:space="preserve"> </w:t>
      </w:r>
      <w:r>
        <w:rPr>
          <w:rFonts w:hint="eastAsia"/>
        </w:rPr>
        <w:t xml:space="preserve"> 主要开发技术</w:t>
      </w:r>
      <w:r>
        <w:tab/>
      </w:r>
      <w:r>
        <w:fldChar w:fldCharType="begin"/>
      </w:r>
      <w:r>
        <w:instrText xml:space="preserve"> PAGEREF _Toc17065 </w:instrText>
      </w:r>
      <w:r>
        <w:fldChar w:fldCharType="separate"/>
      </w:r>
      <w:r>
        <w:t>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_Toc15876 </w:instrText>
      </w:r>
      <w:r>
        <w:rPr>
          <w:bCs/>
          <w:lang w:val="zh-CN"/>
        </w:rPr>
        <w:fldChar w:fldCharType="separate"/>
      </w:r>
      <w:r>
        <w:t>2</w:t>
      </w:r>
      <w:r>
        <w:rPr>
          <w:rFonts w:hint="eastAsia"/>
        </w:rPr>
        <w:t>.2.1</w:t>
      </w:r>
      <w:r>
        <w:t xml:space="preserve"> </w:t>
      </w:r>
      <w:r>
        <w:rPr>
          <w:rFonts w:hint="eastAsia"/>
        </w:rPr>
        <w:t xml:space="preserve"> Spring</w:t>
      </w:r>
      <w:r>
        <w:t xml:space="preserve"> </w:t>
      </w:r>
      <w:r>
        <w:rPr>
          <w:rFonts w:hint="eastAsia"/>
        </w:rPr>
        <w:t>Boot</w:t>
      </w:r>
      <w:r>
        <w:tab/>
      </w:r>
      <w:r>
        <w:fldChar w:fldCharType="begin"/>
      </w:r>
      <w:r>
        <w:instrText xml:space="preserve"> PAGEREF _Toc15876 </w:instrText>
      </w:r>
      <w:r>
        <w:fldChar w:fldCharType="separate"/>
      </w:r>
      <w:r>
        <w:t>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_Toc13090 </w:instrText>
      </w:r>
      <w:r>
        <w:rPr>
          <w:bCs/>
          <w:lang w:val="zh-CN"/>
        </w:rPr>
        <w:fldChar w:fldCharType="separate"/>
      </w:r>
      <w:r>
        <w:t>2</w:t>
      </w:r>
      <w:r>
        <w:rPr>
          <w:rFonts w:hint="eastAsia"/>
        </w:rPr>
        <w:t>.2.2</w:t>
      </w:r>
      <w:r>
        <w:t xml:space="preserve"> </w:t>
      </w:r>
      <w:r>
        <w:rPr>
          <w:rFonts w:hint="eastAsia"/>
        </w:rPr>
        <w:t xml:space="preserve"> Spring Security</w:t>
      </w:r>
      <w:r>
        <w:tab/>
      </w:r>
      <w:r>
        <w:fldChar w:fldCharType="begin"/>
      </w:r>
      <w:r>
        <w:instrText xml:space="preserve"> PAGEREF _Toc13090 </w:instrText>
      </w:r>
      <w:r>
        <w:fldChar w:fldCharType="separate"/>
      </w:r>
      <w:r>
        <w:t>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_Toc2027 </w:instrText>
      </w:r>
      <w:r>
        <w:rPr>
          <w:bCs/>
          <w:lang w:val="zh-CN"/>
        </w:rPr>
        <w:fldChar w:fldCharType="separate"/>
      </w:r>
      <w:r>
        <w:t>2</w:t>
      </w:r>
      <w:r>
        <w:rPr>
          <w:rFonts w:hint="eastAsia"/>
        </w:rPr>
        <w:t>.2.3</w:t>
      </w:r>
      <w:r>
        <w:t xml:space="preserve"> </w:t>
      </w:r>
      <w:r>
        <w:rPr>
          <w:rFonts w:hint="eastAsia"/>
        </w:rPr>
        <w:t xml:space="preserve"> MyBatis</w:t>
      </w:r>
      <w:r>
        <w:tab/>
      </w:r>
      <w:r>
        <w:fldChar w:fldCharType="begin"/>
      </w:r>
      <w:r>
        <w:instrText xml:space="preserve"> PAGEREF _Toc2027 </w:instrText>
      </w:r>
      <w:r>
        <w:fldChar w:fldCharType="separate"/>
      </w:r>
      <w:r>
        <w:t>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_Toc28692 </w:instrText>
      </w:r>
      <w:r>
        <w:rPr>
          <w:bCs/>
          <w:lang w:val="zh-CN"/>
        </w:rPr>
        <w:fldChar w:fldCharType="separate"/>
      </w:r>
      <w:r>
        <w:t>2</w:t>
      </w:r>
      <w:r>
        <w:rPr>
          <w:rFonts w:hint="eastAsia"/>
        </w:rPr>
        <w:t>.2.4</w:t>
      </w:r>
      <w:r>
        <w:t xml:space="preserve"> </w:t>
      </w:r>
      <w:r>
        <w:rPr>
          <w:rFonts w:hint="eastAsia"/>
        </w:rPr>
        <w:t xml:space="preserve"> Spring Data JPA</w:t>
      </w:r>
      <w:r>
        <w:tab/>
      </w:r>
      <w:r>
        <w:fldChar w:fldCharType="begin"/>
      </w:r>
      <w:r>
        <w:instrText xml:space="preserve"> PAGEREF _Toc28692 </w:instrText>
      </w:r>
      <w:r>
        <w:fldChar w:fldCharType="separate"/>
      </w:r>
      <w:r>
        <w:t>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_Toc15164 </w:instrText>
      </w:r>
      <w:r>
        <w:rPr>
          <w:bCs/>
          <w:lang w:val="zh-CN"/>
        </w:rPr>
        <w:fldChar w:fldCharType="separate"/>
      </w:r>
      <w:r>
        <w:t>2</w:t>
      </w:r>
      <w:r>
        <w:rPr>
          <w:rFonts w:hint="eastAsia"/>
        </w:rPr>
        <w:t xml:space="preserve">.2.5 </w:t>
      </w:r>
      <w:r>
        <w:t xml:space="preserve"> </w:t>
      </w:r>
      <w:r>
        <w:rPr>
          <w:rFonts w:hint="eastAsia"/>
        </w:rPr>
        <w:t>vue.js</w:t>
      </w:r>
      <w:r>
        <w:tab/>
      </w:r>
      <w:r>
        <w:fldChar w:fldCharType="begin"/>
      </w:r>
      <w:r>
        <w:instrText xml:space="preserve"> PAGEREF _Toc15164 </w:instrText>
      </w:r>
      <w:r>
        <w:fldChar w:fldCharType="separate"/>
      </w:r>
      <w:r>
        <w:t>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_Toc26954 </w:instrText>
      </w:r>
      <w:r>
        <w:rPr>
          <w:bCs/>
          <w:lang w:val="zh-CN"/>
        </w:rPr>
        <w:fldChar w:fldCharType="separate"/>
      </w:r>
      <w:r>
        <w:t>2</w:t>
      </w:r>
      <w:r>
        <w:rPr>
          <w:rFonts w:hint="eastAsia"/>
        </w:rPr>
        <w:t xml:space="preserve">.2.6 </w:t>
      </w:r>
      <w:r>
        <w:t xml:space="preserve"> </w:t>
      </w:r>
      <w:r>
        <w:rPr>
          <w:rFonts w:hint="eastAsia"/>
        </w:rPr>
        <w:t>uni-app</w:t>
      </w:r>
      <w:r>
        <w:tab/>
      </w:r>
      <w:r>
        <w:fldChar w:fldCharType="begin"/>
      </w:r>
      <w:r>
        <w:instrText xml:space="preserve"> PAGEREF _Toc26954 </w:instrText>
      </w:r>
      <w:r>
        <w:fldChar w:fldCharType="separate"/>
      </w:r>
      <w:r>
        <w:t>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_Toc8514 </w:instrText>
      </w:r>
      <w:r>
        <w:rPr>
          <w:bCs/>
          <w:lang w:val="zh-CN"/>
        </w:rPr>
        <w:fldChar w:fldCharType="separate"/>
      </w:r>
      <w:r>
        <w:t>2</w:t>
      </w:r>
      <w:r>
        <w:rPr>
          <w:rFonts w:hint="eastAsia"/>
        </w:rPr>
        <w:t xml:space="preserve">.2.7 </w:t>
      </w:r>
      <w:r>
        <w:t xml:space="preserve"> </w:t>
      </w:r>
      <w:r>
        <w:rPr>
          <w:rFonts w:hint="eastAsia"/>
        </w:rPr>
        <w:t>JWT</w:t>
      </w:r>
      <w:r>
        <w:tab/>
      </w:r>
      <w:r>
        <w:fldChar w:fldCharType="begin"/>
      </w:r>
      <w:r>
        <w:instrText xml:space="preserve"> PAGEREF _Toc8514 </w:instrText>
      </w:r>
      <w:r>
        <w:fldChar w:fldCharType="separate"/>
      </w:r>
      <w:r>
        <w:t>9</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_Toc8418 </w:instrText>
      </w:r>
      <w:r>
        <w:rPr>
          <w:bCs/>
          <w:lang w:val="zh-CN"/>
        </w:rPr>
        <w:fldChar w:fldCharType="separate"/>
      </w:r>
      <w:r>
        <w:t>2.</w:t>
      </w:r>
      <w:r>
        <w:rPr>
          <w:rFonts w:hint="eastAsia"/>
        </w:rPr>
        <w:t>2.8</w:t>
      </w:r>
      <w:r>
        <w:t xml:space="preserve">  </w:t>
      </w:r>
      <w:r>
        <w:rPr>
          <w:rFonts w:hint="eastAsia"/>
        </w:rPr>
        <w:t>Flex 布局</w:t>
      </w:r>
      <w:r>
        <w:tab/>
      </w:r>
      <w:r>
        <w:fldChar w:fldCharType="begin"/>
      </w:r>
      <w:r>
        <w:instrText xml:space="preserve"> PAGEREF _Toc8418 </w:instrText>
      </w:r>
      <w:r>
        <w:fldChar w:fldCharType="separate"/>
      </w:r>
      <w:r>
        <w:t>9</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_Toc8601 </w:instrText>
      </w:r>
      <w:r>
        <w:rPr>
          <w:bCs/>
          <w:lang w:val="zh-CN"/>
        </w:rPr>
        <w:fldChar w:fldCharType="separate"/>
      </w:r>
      <w:r>
        <w:t>2</w:t>
      </w:r>
      <w:r>
        <w:rPr>
          <w:rFonts w:hint="eastAsia"/>
        </w:rPr>
        <w:t xml:space="preserve">.2.9 </w:t>
      </w:r>
      <w:r>
        <w:t xml:space="preserve"> </w:t>
      </w:r>
      <w:r>
        <w:rPr>
          <w:rFonts w:hint="eastAsia"/>
        </w:rPr>
        <w:t>Websocket协议</w:t>
      </w:r>
      <w:r>
        <w:tab/>
      </w:r>
      <w:r>
        <w:fldChar w:fldCharType="begin"/>
      </w:r>
      <w:r>
        <w:instrText xml:space="preserve"> PAGEREF _Toc8601 </w:instrText>
      </w:r>
      <w:r>
        <w:fldChar w:fldCharType="separate"/>
      </w:r>
      <w:r>
        <w:t>9</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_Toc32282 </w:instrText>
      </w:r>
      <w:r>
        <w:rPr>
          <w:bCs/>
          <w:lang w:val="zh-CN"/>
        </w:rPr>
        <w:fldChar w:fldCharType="separate"/>
      </w:r>
      <w:r>
        <w:rPr>
          <w:rFonts w:hint="eastAsia" w:ascii="黑体" w:hAnsi="黑体" w:cs="黑体"/>
        </w:rPr>
        <w:t>3</w:t>
      </w:r>
      <w:r>
        <w:t xml:space="preserve">  </w:t>
      </w:r>
      <w:r>
        <w:rPr>
          <w:rFonts w:hint="eastAsia"/>
        </w:rPr>
        <w:t>系统分析</w:t>
      </w:r>
      <w:r>
        <w:tab/>
      </w:r>
      <w:r>
        <w:fldChar w:fldCharType="begin"/>
      </w:r>
      <w:r>
        <w:instrText xml:space="preserve"> PAGEREF _Toc32282 </w:instrText>
      </w:r>
      <w:r>
        <w:fldChar w:fldCharType="separate"/>
      </w:r>
      <w:r>
        <w:t>11</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_Toc29782 </w:instrText>
      </w:r>
      <w:r>
        <w:rPr>
          <w:bCs/>
          <w:lang w:val="zh-CN"/>
        </w:rPr>
        <w:fldChar w:fldCharType="separate"/>
      </w:r>
      <w:r>
        <w:rPr>
          <w:rFonts w:hint="eastAsia"/>
        </w:rPr>
        <w:t>3</w:t>
      </w:r>
      <w:r>
        <w:t xml:space="preserve">.1  </w:t>
      </w:r>
      <w:r>
        <w:rPr>
          <w:rFonts w:hint="eastAsia"/>
        </w:rPr>
        <w:t>复杂工程问题说明</w:t>
      </w:r>
      <w:r>
        <w:tab/>
      </w:r>
      <w:r>
        <w:fldChar w:fldCharType="begin"/>
      </w:r>
      <w:r>
        <w:instrText xml:space="preserve"> PAGEREF _Toc29782 </w:instrText>
      </w:r>
      <w:r>
        <w:fldChar w:fldCharType="separate"/>
      </w:r>
      <w:r>
        <w:t>11</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_Toc14169 </w:instrText>
      </w:r>
      <w:r>
        <w:rPr>
          <w:bCs/>
          <w:lang w:val="zh-CN"/>
        </w:rPr>
        <w:fldChar w:fldCharType="separate"/>
      </w:r>
      <w:r>
        <w:t>3</w:t>
      </w:r>
      <w:r>
        <w:rPr>
          <w:rFonts w:hint="eastAsia"/>
        </w:rPr>
        <w:t>.</w:t>
      </w:r>
      <w:r>
        <w:t xml:space="preserve">2 </w:t>
      </w:r>
      <w:r>
        <w:rPr>
          <w:rFonts w:hint="eastAsia"/>
        </w:rPr>
        <w:t xml:space="preserve"> 系统功能需求概述</w:t>
      </w:r>
      <w:r>
        <w:tab/>
      </w:r>
      <w:r>
        <w:fldChar w:fldCharType="begin"/>
      </w:r>
      <w:r>
        <w:instrText xml:space="preserve"> PAGEREF _Toc14169 </w:instrText>
      </w:r>
      <w:r>
        <w:fldChar w:fldCharType="separate"/>
      </w:r>
      <w:r>
        <w:t>12</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_Toc25177 </w:instrText>
      </w:r>
      <w:r>
        <w:rPr>
          <w:bCs/>
          <w:lang w:val="zh-CN"/>
        </w:rPr>
        <w:fldChar w:fldCharType="separate"/>
      </w:r>
      <w:r>
        <w:t>3</w:t>
      </w:r>
      <w:r>
        <w:rPr>
          <w:rFonts w:hint="eastAsia"/>
        </w:rPr>
        <w:t>.</w:t>
      </w:r>
      <w:r>
        <w:t xml:space="preserve">3  </w:t>
      </w:r>
      <w:r>
        <w:rPr>
          <w:rFonts w:hint="eastAsia"/>
        </w:rPr>
        <w:t>系统功能需求分析</w:t>
      </w:r>
      <w:r>
        <w:tab/>
      </w:r>
      <w:r>
        <w:fldChar w:fldCharType="begin"/>
      </w:r>
      <w:r>
        <w:instrText xml:space="preserve"> PAGEREF _Toc25177 </w:instrText>
      </w:r>
      <w:r>
        <w:fldChar w:fldCharType="separate"/>
      </w:r>
      <w:r>
        <w:t>12</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_Toc5551 </w:instrText>
      </w:r>
      <w:r>
        <w:rPr>
          <w:bCs/>
          <w:lang w:val="zh-CN"/>
        </w:rPr>
        <w:fldChar w:fldCharType="separate"/>
      </w:r>
      <w:r>
        <w:t>3</w:t>
      </w:r>
      <w:r>
        <w:rPr>
          <w:rFonts w:hint="eastAsia"/>
        </w:rPr>
        <w:t>.</w:t>
      </w:r>
      <w:r>
        <w:t>3</w:t>
      </w:r>
      <w:r>
        <w:rPr>
          <w:rFonts w:hint="eastAsia"/>
        </w:rPr>
        <w:t>.1</w:t>
      </w:r>
      <w:r>
        <w:t xml:space="preserve">  </w:t>
      </w:r>
      <w:r>
        <w:rPr>
          <w:rFonts w:hint="eastAsia"/>
        </w:rPr>
        <w:t>用户功能需求分析</w:t>
      </w:r>
      <w:r>
        <w:tab/>
      </w:r>
      <w:r>
        <w:fldChar w:fldCharType="begin"/>
      </w:r>
      <w:r>
        <w:instrText xml:space="preserve"> PAGEREF _Toc5551 </w:instrText>
      </w:r>
      <w:r>
        <w:fldChar w:fldCharType="separate"/>
      </w:r>
      <w:r>
        <w:t>12</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_Toc28001 </w:instrText>
      </w:r>
      <w:r>
        <w:rPr>
          <w:bCs/>
          <w:lang w:val="zh-CN"/>
        </w:rPr>
        <w:fldChar w:fldCharType="separate"/>
      </w:r>
      <w:r>
        <w:t>3</w:t>
      </w:r>
      <w:r>
        <w:rPr>
          <w:rFonts w:hint="eastAsia"/>
        </w:rPr>
        <w:t>.</w:t>
      </w:r>
      <w:r>
        <w:t>3</w:t>
      </w:r>
      <w:r>
        <w:rPr>
          <w:rFonts w:hint="eastAsia"/>
        </w:rPr>
        <w:t>.2</w:t>
      </w:r>
      <w:r>
        <w:t xml:space="preserve">  </w:t>
      </w:r>
      <w:r>
        <w:rPr>
          <w:rFonts w:hint="eastAsia"/>
        </w:rPr>
        <w:t>管理者功能需求分析</w:t>
      </w:r>
      <w:r>
        <w:tab/>
      </w:r>
      <w:r>
        <w:fldChar w:fldCharType="begin"/>
      </w:r>
      <w:r>
        <w:instrText xml:space="preserve"> PAGEREF _Toc28001 </w:instrText>
      </w:r>
      <w:r>
        <w:fldChar w:fldCharType="separate"/>
      </w:r>
      <w:r>
        <w:t>13</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_Toc9502 </w:instrText>
      </w:r>
      <w:r>
        <w:rPr>
          <w:bCs/>
          <w:lang w:val="zh-CN"/>
        </w:rPr>
        <w:fldChar w:fldCharType="separate"/>
      </w:r>
      <w:r>
        <w:rPr>
          <w:rFonts w:ascii="黑体" w:hAnsi="黑体" w:cs="黑体"/>
          <w:bCs/>
          <w:szCs w:val="30"/>
        </w:rPr>
        <w:t>4</w:t>
      </w:r>
      <w:r>
        <w:rPr>
          <w:rFonts w:hint="eastAsia" w:ascii="黑体" w:hAnsi="黑体" w:cs="黑体"/>
          <w:bCs/>
          <w:szCs w:val="30"/>
        </w:rPr>
        <w:t xml:space="preserve"> </w:t>
      </w:r>
      <w:r>
        <w:rPr>
          <w:rFonts w:ascii="黑体" w:hAnsi="黑体" w:cs="黑体"/>
          <w:bCs/>
          <w:szCs w:val="30"/>
        </w:rPr>
        <w:t xml:space="preserve"> </w:t>
      </w:r>
      <w:r>
        <w:rPr>
          <w:rFonts w:hint="eastAsia" w:ascii="黑体" w:hAnsi="黑体" w:cs="黑体"/>
          <w:bCs/>
          <w:szCs w:val="30"/>
        </w:rPr>
        <w:t>系统设计</w:t>
      </w:r>
      <w:r>
        <w:tab/>
      </w:r>
      <w:r>
        <w:fldChar w:fldCharType="begin"/>
      </w:r>
      <w:r>
        <w:instrText xml:space="preserve"> PAGEREF _Toc9502 </w:instrText>
      </w:r>
      <w:r>
        <w:fldChar w:fldCharType="separate"/>
      </w:r>
      <w:r>
        <w:t>14</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_Toc17821 </w:instrText>
      </w:r>
      <w:r>
        <w:rPr>
          <w:bCs/>
          <w:lang w:val="zh-CN"/>
        </w:rPr>
        <w:fldChar w:fldCharType="separate"/>
      </w:r>
      <w:r>
        <w:t>4</w:t>
      </w:r>
      <w:r>
        <w:rPr>
          <w:rFonts w:hint="eastAsia"/>
        </w:rPr>
        <w:t>.1</w:t>
      </w:r>
      <w:r>
        <w:t xml:space="preserve">  </w:t>
      </w:r>
      <w:r>
        <w:rPr>
          <w:rFonts w:hint="eastAsia"/>
        </w:rPr>
        <w:t>系统设计的目标</w:t>
      </w:r>
      <w:r>
        <w:tab/>
      </w:r>
      <w:r>
        <w:fldChar w:fldCharType="begin"/>
      </w:r>
      <w:r>
        <w:instrText xml:space="preserve"> PAGEREF _Toc17821 </w:instrText>
      </w:r>
      <w:r>
        <w:fldChar w:fldCharType="separate"/>
      </w:r>
      <w:r>
        <w:t>14</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_Toc16492 </w:instrText>
      </w:r>
      <w:r>
        <w:rPr>
          <w:bCs/>
          <w:lang w:val="zh-CN"/>
        </w:rPr>
        <w:fldChar w:fldCharType="separate"/>
      </w:r>
      <w:r>
        <w:t>4</w:t>
      </w:r>
      <w:r>
        <w:rPr>
          <w:rFonts w:hint="eastAsia"/>
        </w:rPr>
        <w:t>.2</w:t>
      </w:r>
      <w:r>
        <w:t xml:space="preserve">  </w:t>
      </w:r>
      <w:r>
        <w:rPr>
          <w:rFonts w:hint="eastAsia"/>
        </w:rPr>
        <w:t>用例分析</w:t>
      </w:r>
      <w:r>
        <w:tab/>
      </w:r>
      <w:r>
        <w:fldChar w:fldCharType="begin"/>
      </w:r>
      <w:r>
        <w:instrText xml:space="preserve"> PAGEREF _Toc16492 </w:instrText>
      </w:r>
      <w:r>
        <w:fldChar w:fldCharType="separate"/>
      </w:r>
      <w:r>
        <w:t>14</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_Toc24774 </w:instrText>
      </w:r>
      <w:r>
        <w:rPr>
          <w:bCs/>
          <w:lang w:val="zh-CN"/>
        </w:rPr>
        <w:fldChar w:fldCharType="separate"/>
      </w:r>
      <w:r>
        <w:t>4</w:t>
      </w:r>
      <w:r>
        <w:rPr>
          <w:rFonts w:hint="eastAsia"/>
        </w:rPr>
        <w:t xml:space="preserve">.2.1 </w:t>
      </w:r>
      <w:r>
        <w:t xml:space="preserve"> </w:t>
      </w:r>
      <w:r>
        <w:rPr>
          <w:rFonts w:hint="eastAsia"/>
        </w:rPr>
        <w:t>App端用例分析</w:t>
      </w:r>
      <w:r>
        <w:tab/>
      </w:r>
      <w:r>
        <w:fldChar w:fldCharType="begin"/>
      </w:r>
      <w:r>
        <w:instrText xml:space="preserve"> PAGEREF _Toc24774 </w:instrText>
      </w:r>
      <w:r>
        <w:fldChar w:fldCharType="separate"/>
      </w:r>
      <w:r>
        <w:t>14</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_Toc7253 </w:instrText>
      </w:r>
      <w:r>
        <w:rPr>
          <w:bCs/>
          <w:lang w:val="zh-CN"/>
        </w:rPr>
        <w:fldChar w:fldCharType="separate"/>
      </w:r>
      <w:r>
        <w:t>4</w:t>
      </w:r>
      <w:r>
        <w:rPr>
          <w:rFonts w:hint="eastAsia"/>
        </w:rPr>
        <w:t>.2.2</w:t>
      </w:r>
      <w:r>
        <w:t xml:space="preserve">  </w:t>
      </w:r>
      <w:r>
        <w:rPr>
          <w:rFonts w:hint="eastAsia"/>
        </w:rPr>
        <w:t>后端管理系统用例分析</w:t>
      </w:r>
      <w:r>
        <w:tab/>
      </w:r>
      <w:r>
        <w:fldChar w:fldCharType="begin"/>
      </w:r>
      <w:r>
        <w:instrText xml:space="preserve"> PAGEREF _Toc7253 </w:instrText>
      </w:r>
      <w:r>
        <w:fldChar w:fldCharType="separate"/>
      </w:r>
      <w:r>
        <w:t>15</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_Toc26375 </w:instrText>
      </w:r>
      <w:r>
        <w:rPr>
          <w:bCs/>
          <w:lang w:val="zh-CN"/>
        </w:rPr>
        <w:fldChar w:fldCharType="separate"/>
      </w:r>
      <w:r>
        <w:rPr>
          <w:rFonts w:ascii="黑体" w:hAnsi="黑体" w:cs="黑体"/>
          <w:bCs/>
          <w:szCs w:val="30"/>
        </w:rPr>
        <w:t>5</w:t>
      </w:r>
      <w:r>
        <w:rPr>
          <w:rFonts w:hint="eastAsia" w:ascii="黑体" w:hAnsi="黑体" w:cs="黑体"/>
          <w:bCs/>
          <w:szCs w:val="30"/>
        </w:rPr>
        <w:t xml:space="preserve"> </w:t>
      </w:r>
      <w:r>
        <w:rPr>
          <w:rFonts w:ascii="黑体" w:hAnsi="黑体" w:cs="黑体"/>
          <w:bCs/>
          <w:szCs w:val="30"/>
        </w:rPr>
        <w:t xml:space="preserve"> </w:t>
      </w:r>
      <w:r>
        <w:rPr>
          <w:rFonts w:hint="eastAsia" w:ascii="黑体" w:hAnsi="黑体" w:cs="黑体"/>
          <w:bCs/>
          <w:szCs w:val="30"/>
        </w:rPr>
        <w:t>数据库设计</w:t>
      </w:r>
      <w:r>
        <w:tab/>
      </w:r>
      <w:r>
        <w:fldChar w:fldCharType="begin"/>
      </w:r>
      <w:r>
        <w:instrText xml:space="preserve"> PAGEREF _Toc26375 </w:instrText>
      </w:r>
      <w:r>
        <w:fldChar w:fldCharType="separate"/>
      </w:r>
      <w:r>
        <w:t>17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_Toc21826 </w:instrText>
      </w:r>
      <w:r>
        <w:rPr>
          <w:bCs/>
          <w:lang w:val="zh-CN"/>
        </w:rPr>
        <w:fldChar w:fldCharType="separate"/>
      </w:r>
      <w:r>
        <w:t>5</w:t>
      </w:r>
      <w:r>
        <w:rPr>
          <w:rFonts w:hint="eastAsia"/>
        </w:rPr>
        <w:t xml:space="preserve">.1 </w:t>
      </w:r>
      <w:r>
        <w:t xml:space="preserve"> </w:t>
      </w:r>
      <w:r>
        <w:rPr>
          <w:rFonts w:hint="eastAsia"/>
        </w:rPr>
        <w:t>数据库设计原则</w:t>
      </w:r>
      <w:r>
        <w:tab/>
      </w:r>
      <w:r>
        <w:fldChar w:fldCharType="begin"/>
      </w:r>
      <w:r>
        <w:instrText xml:space="preserve"> PAGEREF _Toc21826 </w:instrText>
      </w:r>
      <w:r>
        <w:fldChar w:fldCharType="separate"/>
      </w:r>
      <w:r>
        <w:t>17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_Toc3143 </w:instrText>
      </w:r>
      <w:r>
        <w:rPr>
          <w:bCs/>
          <w:lang w:val="zh-CN"/>
        </w:rPr>
        <w:fldChar w:fldCharType="separate"/>
      </w:r>
      <w:r>
        <w:t>5</w:t>
      </w:r>
      <w:r>
        <w:rPr>
          <w:rFonts w:hint="eastAsia"/>
        </w:rPr>
        <w:t>.2</w:t>
      </w:r>
      <w:r>
        <w:t xml:space="preserve"> </w:t>
      </w:r>
      <w:r>
        <w:rPr>
          <w:rFonts w:hint="eastAsia"/>
        </w:rPr>
        <w:t xml:space="preserve"> 数据库ER图</w:t>
      </w:r>
      <w:r>
        <w:tab/>
      </w:r>
      <w:r>
        <w:fldChar w:fldCharType="begin"/>
      </w:r>
      <w:r>
        <w:instrText xml:space="preserve"> PAGEREF _Toc3143 </w:instrText>
      </w:r>
      <w:r>
        <w:fldChar w:fldCharType="separate"/>
      </w:r>
      <w:r>
        <w:t>17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_Toc23560 </w:instrText>
      </w:r>
      <w:r>
        <w:rPr>
          <w:bCs/>
          <w:lang w:val="zh-CN"/>
        </w:rPr>
        <w:fldChar w:fldCharType="separate"/>
      </w:r>
      <w:r>
        <w:t>5</w:t>
      </w:r>
      <w:r>
        <w:rPr>
          <w:rFonts w:hint="eastAsia"/>
        </w:rPr>
        <w:t>.</w:t>
      </w:r>
      <w:r>
        <w:t xml:space="preserve">3  </w:t>
      </w:r>
      <w:r>
        <w:rPr>
          <w:rFonts w:hint="eastAsia"/>
        </w:rPr>
        <w:t>数据库物理设计</w:t>
      </w:r>
      <w:r>
        <w:tab/>
      </w:r>
      <w:r>
        <w:fldChar w:fldCharType="begin"/>
      </w:r>
      <w:r>
        <w:instrText xml:space="preserve"> PAGEREF _Toc23560 </w:instrText>
      </w:r>
      <w:r>
        <w:fldChar w:fldCharType="separate"/>
      </w:r>
      <w:r>
        <w:t>18</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_Toc24711 </w:instrText>
      </w:r>
      <w:r>
        <w:rPr>
          <w:bCs/>
          <w:lang w:val="zh-CN"/>
        </w:rPr>
        <w:fldChar w:fldCharType="separate"/>
      </w:r>
      <w:r>
        <w:rPr>
          <w:bCs/>
          <w:szCs w:val="30"/>
        </w:rPr>
        <w:t xml:space="preserve">6  </w:t>
      </w:r>
      <w:r>
        <w:rPr>
          <w:rFonts w:hint="eastAsia"/>
          <w:bCs/>
          <w:szCs w:val="30"/>
        </w:rPr>
        <w:t>系统详细设计与实现</w:t>
      </w:r>
      <w:r>
        <w:tab/>
      </w:r>
      <w:r>
        <w:fldChar w:fldCharType="begin"/>
      </w:r>
      <w:r>
        <w:instrText xml:space="preserve"> PAGEREF _Toc24711 </w:instrText>
      </w:r>
      <w:r>
        <w:fldChar w:fldCharType="separate"/>
      </w:r>
      <w:r>
        <w:t>24</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_Toc16687 </w:instrText>
      </w:r>
      <w:r>
        <w:rPr>
          <w:bCs/>
          <w:lang w:val="zh-CN"/>
        </w:rPr>
        <w:fldChar w:fldCharType="separate"/>
      </w:r>
      <w:r>
        <w:t>6</w:t>
      </w:r>
      <w:r>
        <w:rPr>
          <w:rFonts w:hint="eastAsia"/>
        </w:rPr>
        <w:t>.1</w:t>
      </w:r>
      <w:r>
        <w:t xml:space="preserve"> </w:t>
      </w:r>
      <w:r>
        <w:rPr>
          <w:rFonts w:hint="eastAsia"/>
        </w:rPr>
        <w:t xml:space="preserve"> App界面设计的四点原则</w:t>
      </w:r>
      <w:r>
        <w:tab/>
      </w:r>
      <w:r>
        <w:fldChar w:fldCharType="begin"/>
      </w:r>
      <w:r>
        <w:instrText xml:space="preserve"> PAGEREF _Toc16687 </w:instrText>
      </w:r>
      <w:r>
        <w:fldChar w:fldCharType="separate"/>
      </w:r>
      <w:r>
        <w:t>24</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_Toc14456 </w:instrText>
      </w:r>
      <w:r>
        <w:rPr>
          <w:bCs/>
          <w:lang w:val="zh-CN"/>
        </w:rPr>
        <w:fldChar w:fldCharType="separate"/>
      </w:r>
      <w:r>
        <w:t>6</w:t>
      </w:r>
      <w:r>
        <w:rPr>
          <w:rFonts w:hint="eastAsia"/>
        </w:rPr>
        <w:t>.2</w:t>
      </w:r>
      <w:r>
        <w:t xml:space="preserve"> </w:t>
      </w:r>
      <w:r>
        <w:rPr>
          <w:rFonts w:hint="eastAsia"/>
        </w:rPr>
        <w:t xml:space="preserve"> App端主要功能实现</w:t>
      </w:r>
      <w:r>
        <w:tab/>
      </w:r>
      <w:r>
        <w:fldChar w:fldCharType="begin"/>
      </w:r>
      <w:r>
        <w:instrText xml:space="preserve"> PAGEREF _Toc14456 </w:instrText>
      </w:r>
      <w:r>
        <w:fldChar w:fldCharType="separate"/>
      </w:r>
      <w:r>
        <w:t>24</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_Toc7117 </w:instrText>
      </w:r>
      <w:r>
        <w:rPr>
          <w:bCs/>
          <w:lang w:val="zh-CN"/>
        </w:rPr>
        <w:fldChar w:fldCharType="separate"/>
      </w:r>
      <w:r>
        <w:t>6</w:t>
      </w:r>
      <w:r>
        <w:rPr>
          <w:rFonts w:hint="eastAsia"/>
        </w:rPr>
        <w:t>.2.1</w:t>
      </w:r>
      <w:r>
        <w:t xml:space="preserve">  </w:t>
      </w:r>
      <w:r>
        <w:rPr>
          <w:rFonts w:hint="eastAsia"/>
        </w:rPr>
        <w:t>登录注册模块</w:t>
      </w:r>
      <w:r>
        <w:tab/>
      </w:r>
      <w:r>
        <w:fldChar w:fldCharType="begin"/>
      </w:r>
      <w:r>
        <w:instrText xml:space="preserve"> PAGEREF _Toc7117 </w:instrText>
      </w:r>
      <w:r>
        <w:fldChar w:fldCharType="separate"/>
      </w:r>
      <w:r>
        <w:t>24</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_Toc6002 </w:instrText>
      </w:r>
      <w:r>
        <w:rPr>
          <w:bCs/>
          <w:lang w:val="zh-CN"/>
        </w:rPr>
        <w:fldChar w:fldCharType="separate"/>
      </w:r>
      <w:r>
        <w:t>6</w:t>
      </w:r>
      <w:r>
        <w:rPr>
          <w:rFonts w:hint="eastAsia"/>
        </w:rPr>
        <w:t>.2.2</w:t>
      </w:r>
      <w:r>
        <w:t xml:space="preserve">  </w:t>
      </w:r>
      <w:r>
        <w:rPr>
          <w:rFonts w:hint="eastAsia"/>
        </w:rPr>
        <w:t>文章列表模块</w:t>
      </w:r>
      <w:r>
        <w:tab/>
      </w:r>
      <w:r>
        <w:fldChar w:fldCharType="begin"/>
      </w:r>
      <w:r>
        <w:instrText xml:space="preserve"> PAGEREF _Toc6002 </w:instrText>
      </w:r>
      <w:r>
        <w:fldChar w:fldCharType="separate"/>
      </w:r>
      <w:r>
        <w:t>27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_Toc28677 </w:instrText>
      </w:r>
      <w:r>
        <w:rPr>
          <w:bCs/>
          <w:lang w:val="zh-CN"/>
        </w:rPr>
        <w:fldChar w:fldCharType="separate"/>
      </w:r>
      <w:r>
        <w:t>6</w:t>
      </w:r>
      <w:r>
        <w:rPr>
          <w:rFonts w:hint="eastAsia"/>
        </w:rPr>
        <w:t>.2.3</w:t>
      </w:r>
      <w:r>
        <w:t xml:space="preserve">  </w:t>
      </w:r>
      <w:r>
        <w:rPr>
          <w:rFonts w:hint="eastAsia"/>
        </w:rPr>
        <w:t>文章详情&amp;评论模块</w:t>
      </w:r>
      <w:r>
        <w:tab/>
      </w:r>
      <w:r>
        <w:fldChar w:fldCharType="begin"/>
      </w:r>
      <w:r>
        <w:instrText xml:space="preserve"> PAGEREF _Toc28677 </w:instrText>
      </w:r>
      <w:r>
        <w:fldChar w:fldCharType="separate"/>
      </w:r>
      <w:r>
        <w:t>29</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_Toc3699 </w:instrText>
      </w:r>
      <w:r>
        <w:rPr>
          <w:bCs/>
          <w:lang w:val="zh-CN"/>
        </w:rPr>
        <w:fldChar w:fldCharType="separate"/>
      </w:r>
      <w:r>
        <w:t>6</w:t>
      </w:r>
      <w:r>
        <w:rPr>
          <w:rFonts w:hint="eastAsia"/>
        </w:rPr>
        <w:t>.2.4</w:t>
      </w:r>
      <w:r>
        <w:t xml:space="preserve">  </w:t>
      </w:r>
      <w:r>
        <w:rPr>
          <w:rFonts w:hint="eastAsia"/>
        </w:rPr>
        <w:t>签到和发布模块</w:t>
      </w:r>
      <w:r>
        <w:tab/>
      </w:r>
      <w:r>
        <w:fldChar w:fldCharType="begin"/>
      </w:r>
      <w:r>
        <w:instrText xml:space="preserve"> PAGEREF _Toc3699 </w:instrText>
      </w:r>
      <w:r>
        <w:fldChar w:fldCharType="separate"/>
      </w:r>
      <w:r>
        <w:t>32</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_Toc23203 </w:instrText>
      </w:r>
      <w:r>
        <w:rPr>
          <w:bCs/>
          <w:lang w:val="zh-CN"/>
        </w:rPr>
        <w:fldChar w:fldCharType="separate"/>
      </w:r>
      <w:r>
        <w:t>6</w:t>
      </w:r>
      <w:r>
        <w:rPr>
          <w:rFonts w:hint="eastAsia"/>
        </w:rPr>
        <w:t xml:space="preserve">.2.5 </w:t>
      </w:r>
      <w:r>
        <w:t xml:space="preserve"> </w:t>
      </w:r>
      <w:r>
        <w:rPr>
          <w:rFonts w:hint="eastAsia"/>
        </w:rPr>
        <w:t>话题模块</w:t>
      </w:r>
      <w:r>
        <w:tab/>
      </w:r>
      <w:r>
        <w:fldChar w:fldCharType="begin"/>
      </w:r>
      <w:r>
        <w:instrText xml:space="preserve"> PAGEREF _Toc23203 </w:instrText>
      </w:r>
      <w:r>
        <w:fldChar w:fldCharType="separate"/>
      </w:r>
      <w:r>
        <w:t>37</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_Toc24533 </w:instrText>
      </w:r>
      <w:r>
        <w:rPr>
          <w:bCs/>
          <w:lang w:val="zh-CN"/>
        </w:rPr>
        <w:fldChar w:fldCharType="separate"/>
      </w:r>
      <w:r>
        <w:t>6</w:t>
      </w:r>
      <w:r>
        <w:rPr>
          <w:rFonts w:hint="eastAsia"/>
        </w:rPr>
        <w:t>.2.6</w:t>
      </w:r>
      <w:r>
        <w:t xml:space="preserve">  </w:t>
      </w:r>
      <w:r>
        <w:rPr>
          <w:rFonts w:hint="eastAsia"/>
        </w:rPr>
        <w:t>在线聊天模块</w:t>
      </w:r>
      <w:r>
        <w:tab/>
      </w:r>
      <w:r>
        <w:fldChar w:fldCharType="begin"/>
      </w:r>
      <w:r>
        <w:instrText xml:space="preserve"> PAGEREF _Toc24533 </w:instrText>
      </w:r>
      <w:r>
        <w:fldChar w:fldCharType="separate"/>
      </w:r>
      <w:r>
        <w:t>40</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_Toc12909 </w:instrText>
      </w:r>
      <w:r>
        <w:rPr>
          <w:bCs/>
          <w:lang w:val="zh-CN"/>
        </w:rPr>
        <w:fldChar w:fldCharType="separate"/>
      </w:r>
      <w:r>
        <w:t>6</w:t>
      </w:r>
      <w:r>
        <w:rPr>
          <w:rFonts w:hint="eastAsia"/>
        </w:rPr>
        <w:t>.2.7</w:t>
      </w:r>
      <w:r>
        <w:t xml:space="preserve">  </w:t>
      </w:r>
      <w:r>
        <w:rPr>
          <w:rFonts w:hint="eastAsia"/>
        </w:rPr>
        <w:t>用户个人中心模块</w:t>
      </w:r>
      <w:r>
        <w:tab/>
      </w:r>
      <w:r>
        <w:fldChar w:fldCharType="begin"/>
      </w:r>
      <w:r>
        <w:instrText xml:space="preserve"> PAGEREF _Toc12909 </w:instrText>
      </w:r>
      <w:r>
        <w:fldChar w:fldCharType="separate"/>
      </w:r>
      <w:r>
        <w:t>43</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_Toc30158 </w:instrText>
      </w:r>
      <w:r>
        <w:rPr>
          <w:bCs/>
          <w:lang w:val="zh-CN"/>
        </w:rPr>
        <w:fldChar w:fldCharType="separate"/>
      </w:r>
      <w:r>
        <w:t>6</w:t>
      </w:r>
      <w:r>
        <w:rPr>
          <w:rFonts w:hint="eastAsia"/>
        </w:rPr>
        <w:t>.2.8</w:t>
      </w:r>
      <w:r>
        <w:t xml:space="preserve">  </w:t>
      </w:r>
      <w:r>
        <w:rPr>
          <w:rFonts w:hint="eastAsia"/>
        </w:rPr>
        <w:t>设置模块</w:t>
      </w:r>
      <w:r>
        <w:tab/>
      </w:r>
      <w:r>
        <w:fldChar w:fldCharType="begin"/>
      </w:r>
      <w:r>
        <w:instrText xml:space="preserve"> PAGEREF _Toc30158 </w:instrText>
      </w:r>
      <w:r>
        <w:fldChar w:fldCharType="separate"/>
      </w:r>
      <w:r>
        <w:t>46</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_Toc5406 </w:instrText>
      </w:r>
      <w:r>
        <w:rPr>
          <w:bCs/>
          <w:lang w:val="zh-CN"/>
        </w:rPr>
        <w:fldChar w:fldCharType="separate"/>
      </w:r>
      <w:r>
        <w:t>6</w:t>
      </w:r>
      <w:r>
        <w:rPr>
          <w:rFonts w:hint="eastAsia"/>
        </w:rPr>
        <w:t>.3</w:t>
      </w:r>
      <w:r>
        <w:t xml:space="preserve">  </w:t>
      </w:r>
      <w:r>
        <w:rPr>
          <w:rFonts w:hint="eastAsia"/>
        </w:rPr>
        <w:t>后端管理页面设计</w:t>
      </w:r>
      <w:r>
        <w:tab/>
      </w:r>
      <w:r>
        <w:fldChar w:fldCharType="begin"/>
      </w:r>
      <w:r>
        <w:instrText xml:space="preserve"> PAGEREF _Toc5406 </w:instrText>
      </w:r>
      <w:r>
        <w:fldChar w:fldCharType="separate"/>
      </w:r>
      <w:r>
        <w:t>47</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_Toc27144 </w:instrText>
      </w:r>
      <w:r>
        <w:rPr>
          <w:bCs/>
          <w:lang w:val="zh-CN"/>
        </w:rPr>
        <w:fldChar w:fldCharType="separate"/>
      </w:r>
      <w:r>
        <w:t>6</w:t>
      </w:r>
      <w:r>
        <w:rPr>
          <w:rFonts w:hint="eastAsia"/>
        </w:rPr>
        <w:t>.4</w:t>
      </w:r>
      <w:r>
        <w:t xml:space="preserve">  </w:t>
      </w:r>
      <w:r>
        <w:rPr>
          <w:rFonts w:hint="eastAsia"/>
        </w:rPr>
        <w:t>后端管理页面展示</w:t>
      </w:r>
      <w:r>
        <w:tab/>
      </w:r>
      <w:r>
        <w:fldChar w:fldCharType="begin"/>
      </w:r>
      <w:r>
        <w:instrText xml:space="preserve"> PAGEREF _Toc27144 </w:instrText>
      </w:r>
      <w:r>
        <w:fldChar w:fldCharType="separate"/>
      </w:r>
      <w:r>
        <w:t>48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_Toc17707 </w:instrText>
      </w:r>
      <w:r>
        <w:rPr>
          <w:bCs/>
          <w:lang w:val="zh-CN"/>
        </w:rPr>
        <w:fldChar w:fldCharType="separate"/>
      </w:r>
      <w:r>
        <w:t>6</w:t>
      </w:r>
      <w:r>
        <w:rPr>
          <w:rFonts w:hint="eastAsia"/>
        </w:rPr>
        <w:t>.4.1</w:t>
      </w:r>
      <w:r>
        <w:t xml:space="preserve">  </w:t>
      </w:r>
      <w:r>
        <w:rPr>
          <w:rFonts w:hint="eastAsia"/>
        </w:rPr>
        <w:t>登录界面</w:t>
      </w:r>
      <w:r>
        <w:tab/>
      </w:r>
      <w:r>
        <w:fldChar w:fldCharType="begin"/>
      </w:r>
      <w:r>
        <w:instrText xml:space="preserve"> PAGEREF _Toc17707 </w:instrText>
      </w:r>
      <w:r>
        <w:fldChar w:fldCharType="separate"/>
      </w:r>
      <w:r>
        <w:t>48</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_Toc3786 </w:instrText>
      </w:r>
      <w:r>
        <w:rPr>
          <w:bCs/>
          <w:lang w:val="zh-CN"/>
        </w:rPr>
        <w:fldChar w:fldCharType="separate"/>
      </w:r>
      <w:r>
        <w:t>6</w:t>
      </w:r>
      <w:r>
        <w:rPr>
          <w:rFonts w:hint="eastAsia"/>
        </w:rPr>
        <w:t>.4.2</w:t>
      </w:r>
      <w:r>
        <w:t xml:space="preserve">  </w:t>
      </w:r>
      <w:r>
        <w:rPr>
          <w:rFonts w:hint="eastAsia"/>
        </w:rPr>
        <w:t>首页</w:t>
      </w:r>
      <w:r>
        <w:tab/>
      </w:r>
      <w:r>
        <w:fldChar w:fldCharType="begin"/>
      </w:r>
      <w:r>
        <w:instrText xml:space="preserve"> PAGEREF _Toc3786 </w:instrText>
      </w:r>
      <w:r>
        <w:fldChar w:fldCharType="separate"/>
      </w:r>
      <w:r>
        <w:t>49</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_Toc9924 </w:instrText>
      </w:r>
      <w:r>
        <w:rPr>
          <w:bCs/>
          <w:lang w:val="zh-CN"/>
        </w:rPr>
        <w:fldChar w:fldCharType="separate"/>
      </w:r>
      <w:r>
        <w:t>6</w:t>
      </w:r>
      <w:r>
        <w:rPr>
          <w:rFonts w:hint="eastAsia"/>
        </w:rPr>
        <w:t xml:space="preserve">.4.3 </w:t>
      </w:r>
      <w:r>
        <w:t xml:space="preserve"> </w:t>
      </w:r>
      <w:r>
        <w:rPr>
          <w:rFonts w:hint="eastAsia"/>
        </w:rPr>
        <w:t>用户管理页</w:t>
      </w:r>
      <w:r>
        <w:tab/>
      </w:r>
      <w:r>
        <w:fldChar w:fldCharType="begin"/>
      </w:r>
      <w:r>
        <w:instrText xml:space="preserve"> PAGEREF _Toc9924 </w:instrText>
      </w:r>
      <w:r>
        <w:fldChar w:fldCharType="separate"/>
      </w:r>
      <w:r>
        <w:t>51</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_Toc11910 </w:instrText>
      </w:r>
      <w:r>
        <w:rPr>
          <w:bCs/>
          <w:lang w:val="zh-CN"/>
        </w:rPr>
        <w:fldChar w:fldCharType="separate"/>
      </w:r>
      <w:r>
        <w:t>6</w:t>
      </w:r>
      <w:r>
        <w:rPr>
          <w:rFonts w:hint="eastAsia"/>
        </w:rPr>
        <w:t xml:space="preserve">.4.4 </w:t>
      </w:r>
      <w:r>
        <w:t xml:space="preserve"> </w:t>
      </w:r>
      <w:r>
        <w:rPr>
          <w:rFonts w:hint="eastAsia"/>
        </w:rPr>
        <w:t>文章管理页</w:t>
      </w:r>
      <w:r>
        <w:tab/>
      </w:r>
      <w:r>
        <w:fldChar w:fldCharType="begin"/>
      </w:r>
      <w:r>
        <w:instrText xml:space="preserve"> PAGEREF _Toc11910 </w:instrText>
      </w:r>
      <w:r>
        <w:fldChar w:fldCharType="separate"/>
      </w:r>
      <w:r>
        <w:t>52</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_Toc23972 </w:instrText>
      </w:r>
      <w:r>
        <w:rPr>
          <w:bCs/>
          <w:lang w:val="zh-CN"/>
        </w:rPr>
        <w:fldChar w:fldCharType="separate"/>
      </w:r>
      <w:r>
        <w:t>6</w:t>
      </w:r>
      <w:r>
        <w:rPr>
          <w:rFonts w:hint="eastAsia"/>
        </w:rPr>
        <w:t>.4.5</w:t>
      </w:r>
      <w:r>
        <w:t xml:space="preserve">  </w:t>
      </w:r>
      <w:r>
        <w:rPr>
          <w:rFonts w:hint="eastAsia"/>
        </w:rPr>
        <w:t>话题管理模块</w:t>
      </w:r>
      <w:r>
        <w:tab/>
      </w:r>
      <w:r>
        <w:fldChar w:fldCharType="begin"/>
      </w:r>
      <w:r>
        <w:instrText xml:space="preserve"> PAGEREF _Toc23972 </w:instrText>
      </w:r>
      <w:r>
        <w:fldChar w:fldCharType="separate"/>
      </w:r>
      <w:r>
        <w:t>53</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_Toc7373 </w:instrText>
      </w:r>
      <w:r>
        <w:rPr>
          <w:bCs/>
          <w:lang w:val="zh-CN"/>
        </w:rPr>
        <w:fldChar w:fldCharType="separate"/>
      </w:r>
      <w:r>
        <w:t>6</w:t>
      </w:r>
      <w:r>
        <w:rPr>
          <w:rFonts w:hint="eastAsia"/>
        </w:rPr>
        <w:t>.4.6</w:t>
      </w:r>
      <w:r>
        <w:t xml:space="preserve">  </w:t>
      </w:r>
      <w:r>
        <w:rPr>
          <w:rFonts w:hint="eastAsia"/>
        </w:rPr>
        <w:t>增加广告页面</w:t>
      </w:r>
      <w:r>
        <w:tab/>
      </w:r>
      <w:r>
        <w:fldChar w:fldCharType="begin"/>
      </w:r>
      <w:r>
        <w:instrText xml:space="preserve"> PAGEREF _Toc7373 </w:instrText>
      </w:r>
      <w:r>
        <w:fldChar w:fldCharType="separate"/>
      </w:r>
      <w:r>
        <w:t>54</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_Toc23222 </w:instrText>
      </w:r>
      <w:r>
        <w:rPr>
          <w:bCs/>
          <w:lang w:val="zh-CN"/>
        </w:rPr>
        <w:fldChar w:fldCharType="separate"/>
      </w:r>
      <w:r>
        <w:t>6</w:t>
      </w:r>
      <w:r>
        <w:rPr>
          <w:rFonts w:hint="eastAsia"/>
        </w:rPr>
        <w:t>.4.7</w:t>
      </w:r>
      <w:r>
        <w:t xml:space="preserve">  </w:t>
      </w:r>
      <w:r>
        <w:rPr>
          <w:rFonts w:hint="eastAsia"/>
        </w:rPr>
        <w:t>系统管理-权限修改页</w:t>
      </w:r>
      <w:r>
        <w:tab/>
      </w:r>
      <w:r>
        <w:fldChar w:fldCharType="begin"/>
      </w:r>
      <w:r>
        <w:instrText xml:space="preserve"> PAGEREF _Toc23222 </w:instrText>
      </w:r>
      <w:r>
        <w:fldChar w:fldCharType="separate"/>
      </w:r>
      <w:r>
        <w:t>55</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_Toc19451 </w:instrText>
      </w:r>
      <w:r>
        <w:rPr>
          <w:bCs/>
          <w:lang w:val="zh-CN"/>
        </w:rPr>
        <w:fldChar w:fldCharType="separate"/>
      </w:r>
      <w:r>
        <w:t>6</w:t>
      </w:r>
      <w:r>
        <w:rPr>
          <w:rFonts w:hint="eastAsia"/>
        </w:rPr>
        <w:t>.4.</w:t>
      </w:r>
      <w:r>
        <w:t xml:space="preserve">8  </w:t>
      </w:r>
      <w:r>
        <w:rPr>
          <w:rFonts w:hint="eastAsia"/>
          <w:lang w:val="en-US" w:eastAsia="zh-CN"/>
        </w:rPr>
        <w:t>数据库管理模块</w:t>
      </w:r>
      <w:r>
        <w:tab/>
      </w:r>
      <w:r>
        <w:fldChar w:fldCharType="begin"/>
      </w:r>
      <w:r>
        <w:instrText xml:space="preserve"> PAGEREF _Toc19451 </w:instrText>
      </w:r>
      <w:r>
        <w:fldChar w:fldCharType="separate"/>
      </w:r>
      <w:r>
        <w:t>56</w:t>
      </w:r>
      <w:r>
        <w:fldChar w:fldCharType="end"/>
      </w:r>
      <w:r>
        <w:rPr>
          <w:bCs/>
          <w:lang w:val="zh-CN"/>
        </w:rPr>
        <w:fldChar w:fldCharType="end"/>
      </w:r>
    </w:p>
    <w:p>
      <w:pPr>
        <w:pStyle w:val="11"/>
        <w:tabs>
          <w:tab w:val="right" w:leader="dot" w:pos="9070"/>
        </w:tabs>
      </w:pPr>
      <w:r>
        <w:rPr>
          <w:bCs/>
          <w:lang w:val="zh-CN"/>
        </w:rPr>
        <w:fldChar w:fldCharType="begin"/>
      </w:r>
      <w:r>
        <w:rPr>
          <w:bCs/>
          <w:lang w:val="zh-CN"/>
        </w:rPr>
        <w:instrText xml:space="preserve"> HYPERLINK \l _Toc24477 </w:instrText>
      </w:r>
      <w:r>
        <w:rPr>
          <w:bCs/>
          <w:lang w:val="zh-CN"/>
        </w:rPr>
        <w:fldChar w:fldCharType="separate"/>
      </w:r>
      <w:r>
        <w:t>6</w:t>
      </w:r>
      <w:r>
        <w:rPr>
          <w:rFonts w:hint="eastAsia"/>
        </w:rPr>
        <w:t>.4.</w:t>
      </w:r>
      <w:r>
        <w:rPr>
          <w:rFonts w:hint="eastAsia"/>
          <w:lang w:val="en-US" w:eastAsia="zh-CN"/>
        </w:rPr>
        <w:t>9</w:t>
      </w:r>
      <w:r>
        <w:t xml:space="preserve">  </w:t>
      </w:r>
      <w:r>
        <w:rPr>
          <w:rFonts w:hint="eastAsia"/>
        </w:rPr>
        <w:t>管理员在线聊天页</w:t>
      </w:r>
      <w:r>
        <w:tab/>
      </w:r>
      <w:r>
        <w:fldChar w:fldCharType="begin"/>
      </w:r>
      <w:r>
        <w:instrText xml:space="preserve"> PAGEREF _Toc24477 </w:instrText>
      </w:r>
      <w:r>
        <w:fldChar w:fldCharType="separate"/>
      </w:r>
      <w:r>
        <w:t>57</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_Toc28563 </w:instrText>
      </w:r>
      <w:r>
        <w:rPr>
          <w:bCs/>
          <w:lang w:val="zh-CN"/>
        </w:rPr>
        <w:fldChar w:fldCharType="separate"/>
      </w:r>
      <w:r>
        <w:t>7</w:t>
      </w:r>
      <w:r>
        <w:rPr>
          <w:rFonts w:hint="eastAsia"/>
        </w:rPr>
        <w:t xml:space="preserve"> </w:t>
      </w:r>
      <w:r>
        <w:t xml:space="preserve"> </w:t>
      </w:r>
      <w:r>
        <w:rPr>
          <w:rFonts w:hint="eastAsia"/>
        </w:rPr>
        <w:t>系统测试</w:t>
      </w:r>
      <w:r>
        <w:tab/>
      </w:r>
      <w:r>
        <w:fldChar w:fldCharType="begin"/>
      </w:r>
      <w:r>
        <w:instrText xml:space="preserve"> PAGEREF _Toc28563 </w:instrText>
      </w:r>
      <w:r>
        <w:fldChar w:fldCharType="separate"/>
      </w:r>
      <w:r>
        <w:t>59</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_Toc2975 </w:instrText>
      </w:r>
      <w:r>
        <w:rPr>
          <w:bCs/>
          <w:lang w:val="zh-CN"/>
        </w:rPr>
        <w:fldChar w:fldCharType="separate"/>
      </w:r>
      <w:r>
        <w:t>7</w:t>
      </w:r>
      <w:r>
        <w:rPr>
          <w:rFonts w:hint="eastAsia"/>
        </w:rPr>
        <w:t>.1</w:t>
      </w:r>
      <w:r>
        <w:t xml:space="preserve">  </w:t>
      </w:r>
      <w:r>
        <w:rPr>
          <w:rFonts w:hint="eastAsia"/>
        </w:rPr>
        <w:t>系统测试概述</w:t>
      </w:r>
      <w:r>
        <w:tab/>
      </w:r>
      <w:r>
        <w:fldChar w:fldCharType="begin"/>
      </w:r>
      <w:r>
        <w:instrText xml:space="preserve"> PAGEREF _Toc2975 </w:instrText>
      </w:r>
      <w:r>
        <w:fldChar w:fldCharType="separate"/>
      </w:r>
      <w:r>
        <w:t>59</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_Toc8261 </w:instrText>
      </w:r>
      <w:r>
        <w:rPr>
          <w:bCs/>
          <w:lang w:val="zh-CN"/>
        </w:rPr>
        <w:fldChar w:fldCharType="separate"/>
      </w:r>
      <w:r>
        <w:t>7</w:t>
      </w:r>
      <w:r>
        <w:rPr>
          <w:rFonts w:hint="eastAsia"/>
        </w:rPr>
        <w:t xml:space="preserve">.2 </w:t>
      </w:r>
      <w:r>
        <w:t xml:space="preserve"> </w:t>
      </w:r>
      <w:r>
        <w:rPr>
          <w:rFonts w:hint="eastAsia"/>
        </w:rPr>
        <w:t>测试环境</w:t>
      </w:r>
      <w:r>
        <w:tab/>
      </w:r>
      <w:r>
        <w:fldChar w:fldCharType="begin"/>
      </w:r>
      <w:r>
        <w:instrText xml:space="preserve"> PAGEREF _Toc8261 </w:instrText>
      </w:r>
      <w:r>
        <w:fldChar w:fldCharType="separate"/>
      </w:r>
      <w:r>
        <w:t>59</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_Toc17824 </w:instrText>
      </w:r>
      <w:r>
        <w:rPr>
          <w:bCs/>
          <w:lang w:val="zh-CN"/>
        </w:rPr>
        <w:fldChar w:fldCharType="separate"/>
      </w:r>
      <w:r>
        <w:t>7</w:t>
      </w:r>
      <w:r>
        <w:rPr>
          <w:rFonts w:hint="eastAsia"/>
        </w:rPr>
        <w:t>.3</w:t>
      </w:r>
      <w:r>
        <w:t xml:space="preserve">  </w:t>
      </w:r>
      <w:r>
        <w:rPr>
          <w:rFonts w:hint="eastAsia"/>
        </w:rPr>
        <w:t>接口测试用例</w:t>
      </w:r>
      <w:r>
        <w:tab/>
      </w:r>
      <w:r>
        <w:fldChar w:fldCharType="begin"/>
      </w:r>
      <w:r>
        <w:instrText xml:space="preserve"> PAGEREF _Toc17824 </w:instrText>
      </w:r>
      <w:r>
        <w:fldChar w:fldCharType="separate"/>
      </w:r>
      <w:r>
        <w:t>59</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_Toc4761 </w:instrText>
      </w:r>
      <w:r>
        <w:rPr>
          <w:bCs/>
          <w:lang w:val="zh-CN"/>
        </w:rPr>
        <w:fldChar w:fldCharType="separate"/>
      </w:r>
      <w:r>
        <w:t>7</w:t>
      </w:r>
      <w:r>
        <w:rPr>
          <w:rFonts w:hint="eastAsia"/>
        </w:rPr>
        <w:t xml:space="preserve">.4 </w:t>
      </w:r>
      <w:r>
        <w:t xml:space="preserve"> </w:t>
      </w:r>
      <w:r>
        <w:rPr>
          <w:rFonts w:hint="eastAsia"/>
        </w:rPr>
        <w:t>集成测试用例</w:t>
      </w:r>
      <w:r>
        <w:tab/>
      </w:r>
      <w:r>
        <w:fldChar w:fldCharType="begin"/>
      </w:r>
      <w:r>
        <w:instrText xml:space="preserve"> PAGEREF _Toc4761 </w:instrText>
      </w:r>
      <w:r>
        <w:fldChar w:fldCharType="separate"/>
      </w:r>
      <w:r>
        <w:t>60</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_Toc32707 </w:instrText>
      </w:r>
      <w:r>
        <w:rPr>
          <w:bCs/>
          <w:lang w:val="zh-CN"/>
        </w:rPr>
        <w:fldChar w:fldCharType="separate"/>
      </w:r>
      <w:r>
        <w:t>7</w:t>
      </w:r>
      <w:r>
        <w:rPr>
          <w:rFonts w:hint="eastAsia"/>
        </w:rPr>
        <w:t>.5</w:t>
      </w:r>
      <w:r>
        <w:t xml:space="preserve">  </w:t>
      </w:r>
      <w:r>
        <w:rPr>
          <w:rFonts w:hint="eastAsia"/>
        </w:rPr>
        <w:t>测试结果</w:t>
      </w:r>
      <w:r>
        <w:tab/>
      </w:r>
      <w:r>
        <w:fldChar w:fldCharType="begin"/>
      </w:r>
      <w:r>
        <w:instrText xml:space="preserve"> PAGEREF _Toc32707 </w:instrText>
      </w:r>
      <w:r>
        <w:fldChar w:fldCharType="separate"/>
      </w:r>
      <w:r>
        <w:t>62</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_Toc23158 </w:instrText>
      </w:r>
      <w:r>
        <w:rPr>
          <w:bCs/>
          <w:lang w:val="zh-CN"/>
        </w:rPr>
        <w:fldChar w:fldCharType="separate"/>
      </w:r>
      <w:r>
        <w:t>7</w:t>
      </w:r>
      <w:r>
        <w:rPr>
          <w:rFonts w:hint="eastAsia"/>
        </w:rPr>
        <w:t xml:space="preserve">.6 </w:t>
      </w:r>
      <w:r>
        <w:t xml:space="preserve"> </w:t>
      </w:r>
      <w:r>
        <w:rPr>
          <w:rFonts w:hint="eastAsia"/>
        </w:rPr>
        <w:t>关于测试的思考</w:t>
      </w:r>
      <w:r>
        <w:tab/>
      </w:r>
      <w:r>
        <w:fldChar w:fldCharType="begin"/>
      </w:r>
      <w:r>
        <w:instrText xml:space="preserve"> PAGEREF _Toc23158 </w:instrText>
      </w:r>
      <w:r>
        <w:fldChar w:fldCharType="separate"/>
      </w:r>
      <w:r>
        <w:t>62</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_Toc18553 </w:instrText>
      </w:r>
      <w:r>
        <w:rPr>
          <w:bCs/>
          <w:lang w:val="zh-CN"/>
        </w:rPr>
        <w:fldChar w:fldCharType="separate"/>
      </w:r>
      <w:r>
        <w:t xml:space="preserve">8  </w:t>
      </w:r>
      <w:r>
        <w:rPr>
          <w:rFonts w:hint="eastAsia"/>
        </w:rPr>
        <w:t>技术经济分析</w:t>
      </w:r>
      <w:r>
        <w:tab/>
      </w:r>
      <w:r>
        <w:fldChar w:fldCharType="begin"/>
      </w:r>
      <w:r>
        <w:instrText xml:space="preserve"> PAGEREF _Toc18553 </w:instrText>
      </w:r>
      <w:r>
        <w:fldChar w:fldCharType="separate"/>
      </w:r>
      <w:r>
        <w:t>63</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_Toc5645 </w:instrText>
      </w:r>
      <w:r>
        <w:rPr>
          <w:bCs/>
          <w:lang w:val="zh-CN"/>
        </w:rPr>
        <w:fldChar w:fldCharType="separate"/>
      </w:r>
      <w:r>
        <w:t xml:space="preserve">8.1  </w:t>
      </w:r>
      <w:r>
        <w:rPr>
          <w:rFonts w:hint="eastAsia"/>
        </w:rPr>
        <w:t>技术可行性分析</w:t>
      </w:r>
      <w:r>
        <w:tab/>
      </w:r>
      <w:r>
        <w:fldChar w:fldCharType="begin"/>
      </w:r>
      <w:r>
        <w:instrText xml:space="preserve"> PAGEREF _Toc5645 </w:instrText>
      </w:r>
      <w:r>
        <w:fldChar w:fldCharType="separate"/>
      </w:r>
      <w:r>
        <w:t>63</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_Toc28841 </w:instrText>
      </w:r>
      <w:r>
        <w:rPr>
          <w:bCs/>
          <w:lang w:val="zh-CN"/>
        </w:rPr>
        <w:fldChar w:fldCharType="separate"/>
      </w:r>
      <w:r>
        <w:t>8</w:t>
      </w:r>
      <w:r>
        <w:rPr>
          <w:rFonts w:hint="eastAsia"/>
        </w:rPr>
        <w:t xml:space="preserve">.2 </w:t>
      </w:r>
      <w:r>
        <w:t xml:space="preserve"> </w:t>
      </w:r>
      <w:r>
        <w:rPr>
          <w:rFonts w:hint="eastAsia"/>
        </w:rPr>
        <w:t>经济可行性分析</w:t>
      </w:r>
      <w:r>
        <w:tab/>
      </w:r>
      <w:r>
        <w:fldChar w:fldCharType="begin"/>
      </w:r>
      <w:r>
        <w:instrText xml:space="preserve"> PAGEREF _Toc28841 </w:instrText>
      </w:r>
      <w:r>
        <w:fldChar w:fldCharType="separate"/>
      </w:r>
      <w:r>
        <w:t>63</w:t>
      </w:r>
      <w:r>
        <w:fldChar w:fldCharType="end"/>
      </w:r>
      <w:r>
        <w:rPr>
          <w:bCs/>
          <w:lang w:val="zh-CN"/>
        </w:rPr>
        <w:fldChar w:fldCharType="end"/>
      </w:r>
    </w:p>
    <w:p>
      <w:pPr>
        <w:pStyle w:val="20"/>
        <w:tabs>
          <w:tab w:val="right" w:leader="dot" w:pos="9070"/>
        </w:tabs>
      </w:pPr>
      <w:r>
        <w:rPr>
          <w:bCs/>
          <w:lang w:val="zh-CN"/>
        </w:rPr>
        <w:fldChar w:fldCharType="begin"/>
      </w:r>
      <w:r>
        <w:rPr>
          <w:bCs/>
          <w:lang w:val="zh-CN"/>
        </w:rPr>
        <w:instrText xml:space="preserve"> HYPERLINK \l _Toc14392 </w:instrText>
      </w:r>
      <w:r>
        <w:rPr>
          <w:bCs/>
          <w:lang w:val="zh-CN"/>
        </w:rPr>
        <w:fldChar w:fldCharType="separate"/>
      </w:r>
      <w:r>
        <w:t>8</w:t>
      </w:r>
      <w:r>
        <w:rPr>
          <w:rFonts w:hint="eastAsia"/>
        </w:rPr>
        <w:t>.</w:t>
      </w:r>
      <w:r>
        <w:t xml:space="preserve">3  </w:t>
      </w:r>
      <w:r>
        <w:rPr>
          <w:rFonts w:hint="eastAsia"/>
        </w:rPr>
        <w:t>社会可行性分析</w:t>
      </w:r>
      <w:r>
        <w:tab/>
      </w:r>
      <w:r>
        <w:fldChar w:fldCharType="begin"/>
      </w:r>
      <w:r>
        <w:instrText xml:space="preserve"> PAGEREF _Toc14392 </w:instrText>
      </w:r>
      <w:r>
        <w:fldChar w:fldCharType="separate"/>
      </w:r>
      <w:r>
        <w:t>64</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_Toc14099 </w:instrText>
      </w:r>
      <w:r>
        <w:rPr>
          <w:bCs/>
          <w:lang w:val="zh-CN"/>
        </w:rPr>
        <w:fldChar w:fldCharType="separate"/>
      </w:r>
      <w:r>
        <w:rPr>
          <w:rFonts w:hint="eastAsia"/>
        </w:rPr>
        <w:t>设计总结</w:t>
      </w:r>
      <w:r>
        <w:tab/>
      </w:r>
      <w:r>
        <w:fldChar w:fldCharType="begin"/>
      </w:r>
      <w:r>
        <w:instrText xml:space="preserve"> PAGEREF _Toc14099 </w:instrText>
      </w:r>
      <w:r>
        <w:fldChar w:fldCharType="separate"/>
      </w:r>
      <w:r>
        <w:t>65</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_Toc26333 </w:instrText>
      </w:r>
      <w:r>
        <w:rPr>
          <w:bCs/>
          <w:lang w:val="zh-CN"/>
        </w:rPr>
        <w:fldChar w:fldCharType="separate"/>
      </w:r>
      <w:r>
        <w:rPr>
          <w:rFonts w:hint="eastAsia"/>
        </w:rPr>
        <w:t>参考文献</w:t>
      </w:r>
      <w:r>
        <w:tab/>
      </w:r>
      <w:r>
        <w:fldChar w:fldCharType="begin"/>
      </w:r>
      <w:r>
        <w:instrText xml:space="preserve"> PAGEREF _Toc26333 </w:instrText>
      </w:r>
      <w:r>
        <w:fldChar w:fldCharType="separate"/>
      </w:r>
      <w:r>
        <w:t>66</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_Toc2969 </w:instrText>
      </w:r>
      <w:r>
        <w:rPr>
          <w:bCs/>
          <w:lang w:val="zh-CN"/>
        </w:rPr>
        <w:fldChar w:fldCharType="separate"/>
      </w:r>
      <w:r>
        <w:rPr>
          <w:rFonts w:hint="eastAsia"/>
        </w:rPr>
        <w:t>致    辞</w:t>
      </w:r>
      <w:r>
        <w:tab/>
      </w:r>
      <w:r>
        <w:fldChar w:fldCharType="begin"/>
      </w:r>
      <w:r>
        <w:instrText xml:space="preserve"> PAGEREF _Toc2969 </w:instrText>
      </w:r>
      <w:r>
        <w:fldChar w:fldCharType="separate"/>
      </w:r>
      <w:r>
        <w:t>67</w:t>
      </w:r>
      <w:r>
        <w:fldChar w:fldCharType="end"/>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_Toc5511 </w:instrText>
      </w:r>
      <w:r>
        <w:rPr>
          <w:bCs/>
          <w:lang w:val="zh-CN"/>
        </w:rPr>
        <w:fldChar w:fldCharType="separate"/>
      </w:r>
      <w:r>
        <w:rPr>
          <w:rFonts w:hint="eastAsia" w:hAnsi="黑体"/>
          <w:bCs w:val="0"/>
        </w:rPr>
        <w:t>附录</w:t>
      </w:r>
      <w:r>
        <w:rPr>
          <w:rFonts w:hint="eastAsia" w:hAnsi="黑体"/>
          <w:bCs w:val="0"/>
          <w:lang w:val="en-US" w:eastAsia="zh-CN"/>
        </w:rPr>
        <w:t>A</w:t>
      </w:r>
      <w:r>
        <w:rPr>
          <w:rFonts w:hint="eastAsia" w:hAnsi="黑体"/>
          <w:bCs w:val="0"/>
        </w:rPr>
        <w:t>外文原文</w:t>
      </w:r>
      <w:r>
        <w:rPr>
          <w:bCs/>
          <w:lang w:val="zh-CN"/>
        </w:rPr>
        <w:fldChar w:fldCharType="end"/>
      </w:r>
    </w:p>
    <w:p>
      <w:pPr>
        <w:pStyle w:val="17"/>
        <w:tabs>
          <w:tab w:val="right" w:leader="dot" w:pos="9070"/>
        </w:tabs>
      </w:pPr>
      <w:r>
        <w:rPr>
          <w:bCs/>
          <w:lang w:val="zh-CN"/>
        </w:rPr>
        <w:fldChar w:fldCharType="begin"/>
      </w:r>
      <w:r>
        <w:rPr>
          <w:bCs/>
          <w:lang w:val="zh-CN"/>
        </w:rPr>
        <w:instrText xml:space="preserve"> HYPERLINK \l _Toc4620 </w:instrText>
      </w:r>
      <w:r>
        <w:rPr>
          <w:bCs/>
          <w:lang w:val="zh-CN"/>
        </w:rPr>
        <w:fldChar w:fldCharType="separate"/>
      </w:r>
      <w:r>
        <w:rPr>
          <w:rFonts w:hint="eastAsia" w:hAnsi="黑体"/>
        </w:rPr>
        <w:t>附录</w:t>
      </w:r>
      <w:r>
        <w:rPr>
          <w:rFonts w:hint="eastAsia" w:hAnsi="黑体"/>
          <w:lang w:val="en-US" w:eastAsia="zh-CN"/>
        </w:rPr>
        <w:t>B</w:t>
      </w:r>
      <w:r>
        <w:rPr>
          <w:rFonts w:hint="eastAsia"/>
        </w:rPr>
        <w:t>中文译文</w:t>
      </w:r>
      <w:r>
        <w:rPr>
          <w:bCs/>
          <w:lang w:val="zh-CN"/>
        </w:rPr>
        <w:fldChar w:fldCharType="end"/>
      </w:r>
    </w:p>
    <w:p>
      <w:pPr>
        <w:pStyle w:val="17"/>
        <w:tabs>
          <w:tab w:val="right" w:leader="dot" w:pos="9060"/>
        </w:tabs>
      </w:pPr>
      <w:r>
        <w:rPr>
          <w:bCs/>
          <w:lang w:val="zh-CN"/>
        </w:rPr>
        <w:fldChar w:fldCharType="end"/>
      </w:r>
    </w:p>
    <w:p>
      <w:pPr>
        <w:tabs>
          <w:tab w:val="left" w:pos="2025"/>
        </w:tabs>
        <w:spacing w:before="120"/>
        <w:ind w:firstLine="0"/>
      </w:pPr>
    </w:p>
    <w:p>
      <w:pPr>
        <w:pStyle w:val="2"/>
        <w:ind w:firstLine="0" w:firstLineChars="0"/>
        <w:sectPr>
          <w:pgSz w:w="11906" w:h="16838"/>
          <w:pgMar w:top="1985" w:right="1418" w:bottom="1418" w:left="1418" w:header="1418" w:footer="1134" w:gutter="0"/>
          <w:pgNumType w:fmt="upperRoman"/>
          <w:cols w:space="720" w:num="1"/>
          <w:docGrid w:linePitch="326" w:charSpace="-2048"/>
        </w:sectPr>
      </w:pPr>
    </w:p>
    <w:p>
      <w:pPr>
        <w:pStyle w:val="3"/>
        <w:ind w:firstLine="0"/>
      </w:pPr>
      <w:bookmarkStart w:id="9" w:name="_Toc13448"/>
      <w:bookmarkStart w:id="10" w:name="_Toc9954"/>
      <w:r>
        <w:rPr>
          <w:rFonts w:hint="eastAsia"/>
        </w:rPr>
        <w:t>1</w:t>
      </w:r>
      <w:r>
        <w:t xml:space="preserve">  </w:t>
      </w:r>
      <w:r>
        <w:rPr>
          <w:rFonts w:hint="eastAsia"/>
        </w:rPr>
        <w:t>引言</w:t>
      </w:r>
      <w:bookmarkEnd w:id="9"/>
      <w:bookmarkEnd w:id="10"/>
      <w:bookmarkStart w:id="11" w:name="_Toc216894844"/>
      <w:bookmarkStart w:id="12" w:name="_Toc26710295"/>
    </w:p>
    <w:p>
      <w:pPr>
        <w:pStyle w:val="44"/>
        <w:rPr>
          <w:lang w:eastAsia="zh-CN"/>
        </w:rPr>
      </w:pPr>
      <w:r>
        <w:rPr>
          <w:rFonts w:hint="eastAsia"/>
          <w:lang w:eastAsia="zh-CN"/>
        </w:rPr>
        <w:t>目前，在互联网信息技术的强力推动下，不论我们来自何方只要在Internet可以接入的范围内，动动手指全球的知识和信息唾手可得。这是一个大数据的时代，无论是在生活、工作还是学习方面，我们统统离不开数据信息。在这样的背景下催生出熟人社交和陌生人社交以及特定群体社交三种形式，在这样的需求下，互联网上出现了各种类型的社交软件。</w:t>
      </w:r>
    </w:p>
    <w:p>
      <w:pPr>
        <w:pStyle w:val="44"/>
        <w:rPr>
          <w:lang w:eastAsia="zh-CN"/>
        </w:rPr>
      </w:pPr>
      <w:r>
        <w:rPr>
          <w:rFonts w:hint="eastAsia"/>
          <w:lang w:eastAsia="zh-CN"/>
        </w:rPr>
        <w:t>另一方面各种高级语言发展越来越成熟，比如JAVA语言，互联网技术迅猛的发展。J2EE企业级技术给Web应用程序的开发提供了更多灵活的选择，以及github等开源社区的不断壮大，优秀的框架体系给开发人员提供了一种基于组件的设计和开发Web应用的模块化方法。再加上Spring的出现更是极大程度降低了企业应用开发的复杂性，2014年以“约定大于配置”为宗旨的Spring Boot的提出更是让Spring家族再次焕发新春，Spring框架已经成为Web应用开发中最成熟、最成功框架之一。</w:t>
      </w:r>
    </w:p>
    <w:p>
      <w:pPr>
        <w:pStyle w:val="44"/>
        <w:rPr>
          <w:lang w:eastAsia="zh-CN"/>
        </w:rPr>
      </w:pPr>
      <w:r>
        <w:rPr>
          <w:rFonts w:hint="eastAsia"/>
          <w:lang w:eastAsia="zh-CN"/>
        </w:rPr>
        <w:t>Spring是一种后端技术，后端技术发展迅猛，各种前端框架的发展更是日新月异，如Angular、React、Vue等。前端框架最重要的就是页面的响应速度以及美化程度，这两点直接决定了能否留住用户。几年前在移动应用领域，针对Android和iOS需要开发两套代码，对于一线互联网公司这就导致用户分流并且增加开发和维护成本，但是以Html5技术为核心的中间件开发多端无法媲美原生Android和iOS的响应速度，之后HTML5Plus技术的出现很大程度解决了这一问题，也促进了跨端技术的发展，但随着微信小程序生态和市场的壮大，各大互联网厂商陆续发布自家的小程序（支付宝/百度/头条/QQ/钉钉/淘宝），这导致了很多中小企业推广自己的产品到不同平台上需要编写多套代码。uni-app 是一个使用 </w:t>
      </w:r>
      <w:r>
        <w:fldChar w:fldCharType="begin"/>
      </w:r>
      <w:r>
        <w:instrText xml:space="preserve"> HYPERLINK "https://vuejs.org/" \t "https://uniapp.dcloud.io/_blank" </w:instrText>
      </w:r>
      <w:r>
        <w:fldChar w:fldCharType="separate"/>
      </w:r>
      <w:r>
        <w:rPr>
          <w:rFonts w:hint="eastAsia"/>
          <w:lang w:eastAsia="zh-CN"/>
        </w:rPr>
        <w:t>Vue.js</w:t>
      </w:r>
      <w:r>
        <w:rPr>
          <w:rFonts w:hint="eastAsia"/>
          <w:lang w:eastAsia="zh-CN"/>
        </w:rPr>
        <w:fldChar w:fldCharType="end"/>
      </w:r>
      <w:r>
        <w:rPr>
          <w:rFonts w:hint="eastAsia"/>
          <w:lang w:eastAsia="zh-CN"/>
        </w:rPr>
        <w:t>语法和微信小程序API 开发所有前端应用的框架，开发者编写一套代码，可发布到iOS、Android、H5、以及各种小程序、快应用等多个平台。这解决了当下的痛点。</w:t>
      </w:r>
    </w:p>
    <w:p>
      <w:pPr>
        <w:pStyle w:val="44"/>
        <w:rPr>
          <w:lang w:eastAsia="zh-CN"/>
        </w:rPr>
      </w:pPr>
      <w:r>
        <w:rPr>
          <w:rFonts w:hint="eastAsia"/>
          <w:lang w:eastAsia="zh-CN"/>
        </w:rPr>
        <w:t>随着互联网的迅速发展，使得虚拟社交逐渐超过现实社交成为主流，从六度空间理论</w:t>
      </w:r>
      <w:r>
        <w:rPr>
          <w:rFonts w:hint="eastAsia"/>
          <w:vertAlign w:val="superscript"/>
          <w:lang w:eastAsia="zh-CN"/>
        </w:rPr>
        <w:t>[1]</w:t>
      </w:r>
      <w:r>
        <w:rPr>
          <w:rFonts w:hint="eastAsia"/>
          <w:lang w:eastAsia="zh-CN"/>
        </w:rPr>
        <w:t>（通过六个陌生人之间的关系可以认识世界上任何一个人）分析其结果就是：现实社交的弱化导致六度空间外拓（认识世界上的任何一个人需要更多的中间人），人与人之间的沟通层级增加，一种新的基于陌生人的避免信息泛滥的社交体系有待建立，以此来满足人们突破沟通层级，进行更多社交活动的欲望。</w:t>
      </w:r>
    </w:p>
    <w:p>
      <w:pPr>
        <w:pStyle w:val="47"/>
        <w:spacing w:afterLines="0"/>
        <w:ind w:firstLine="0"/>
      </w:pPr>
      <w:bookmarkStart w:id="13" w:name="_Toc28556"/>
      <w:r>
        <w:br w:type="page"/>
      </w:r>
      <w:bookmarkStart w:id="14" w:name="_Toc21739"/>
      <w:r>
        <w:rPr>
          <w:rFonts w:hint="eastAsia" w:ascii="黑体" w:hAnsi="黑体" w:cs="黑体"/>
        </w:rPr>
        <w:t>2</w:t>
      </w:r>
      <w:r>
        <w:rPr>
          <w:rFonts w:ascii="黑体" w:hAnsi="黑体" w:cs="黑体"/>
        </w:rPr>
        <w:t xml:space="preserve"> </w:t>
      </w:r>
      <w:r>
        <w:rPr>
          <w:rFonts w:hint="eastAsia" w:ascii="黑体" w:hAnsi="黑体" w:cs="黑体"/>
        </w:rPr>
        <w:t xml:space="preserve"> 开发技术和工具</w:t>
      </w:r>
      <w:bookmarkEnd w:id="13"/>
      <w:bookmarkEnd w:id="14"/>
    </w:p>
    <w:p>
      <w:pPr>
        <w:pStyle w:val="4"/>
        <w:spacing w:before="163"/>
      </w:pPr>
      <w:bookmarkStart w:id="15" w:name="_Toc27602"/>
      <w:bookmarkStart w:id="16" w:name="_Toc10820"/>
      <w:r>
        <w:t>2</w:t>
      </w:r>
      <w:r>
        <w:rPr>
          <w:rFonts w:hint="eastAsia"/>
        </w:rPr>
        <w:t>.1</w:t>
      </w:r>
      <w:r>
        <w:t xml:space="preserve">  </w:t>
      </w:r>
      <w:r>
        <w:rPr>
          <w:rFonts w:hint="eastAsia"/>
        </w:rPr>
        <w:t>主要开发工具</w:t>
      </w:r>
      <w:bookmarkEnd w:id="15"/>
      <w:bookmarkEnd w:id="16"/>
    </w:p>
    <w:p>
      <w:pPr>
        <w:pStyle w:val="5"/>
        <w:spacing w:before="163"/>
        <w:ind w:left="0" w:leftChars="0" w:right="240"/>
      </w:pPr>
      <w:bookmarkStart w:id="17" w:name="_Toc11472"/>
      <w:bookmarkStart w:id="18" w:name="_Toc12436"/>
      <w:bookmarkStart w:id="19" w:name="_Toc3402"/>
      <w:r>
        <w:t>2</w:t>
      </w:r>
      <w:r>
        <w:rPr>
          <w:rFonts w:hint="eastAsia"/>
        </w:rPr>
        <w:t>.1.1</w:t>
      </w:r>
      <w:r>
        <w:t xml:space="preserve">  </w:t>
      </w:r>
      <w:r>
        <w:rPr>
          <w:rFonts w:hint="eastAsia"/>
        </w:rPr>
        <w:t>Intellij IDEA</w:t>
      </w:r>
      <w:bookmarkEnd w:id="17"/>
      <w:bookmarkEnd w:id="18"/>
      <w:bookmarkEnd w:id="19"/>
    </w:p>
    <w:p>
      <w:r>
        <w:rPr>
          <w:rFonts w:hint="eastAsia"/>
        </w:rPr>
        <w:t>IntelliJ IDEA(Integrated Development Environment，IDE)是JetBrains公司旗下的一款Java集成开发环境工具软件，正如其官方网站介绍的那样该工具的开发者们致力于打造一款世界上最强大，最有效的开发人员工具，该工具可以极大的加快生产速度，是开发人员可以更快速的创建和编码，该工具提供了大量的快捷键，让开发人员很大程度可以摆脱鼠标的依赖，极大的提高生产力。还有其智能的编码辅助，该工具在建立源码索引后会在各种情况下提供建议，他提供了开箱即用的体验，2016.1版本后自带JDK1.8。它相对于eclipse来说更加智能，而且IntelliJ IDEA自动保存代码，在运行时先编译再运行，Eclipse需要手动保存同时编译，在运行时直接运行。</w:t>
      </w:r>
    </w:p>
    <w:p>
      <w:pPr>
        <w:pStyle w:val="5"/>
        <w:spacing w:before="163"/>
        <w:ind w:left="0" w:leftChars="0" w:right="240"/>
      </w:pPr>
      <w:bookmarkStart w:id="20" w:name="_Toc23240"/>
      <w:bookmarkStart w:id="21" w:name="_Toc29838"/>
      <w:bookmarkStart w:id="22" w:name="_Toc14382"/>
      <w:r>
        <w:t>2</w:t>
      </w:r>
      <w:r>
        <w:rPr>
          <w:rFonts w:hint="eastAsia"/>
        </w:rPr>
        <w:t>.1.2</w:t>
      </w:r>
      <w:r>
        <w:t xml:space="preserve">  </w:t>
      </w:r>
      <w:r>
        <w:rPr>
          <w:rFonts w:hint="eastAsia"/>
        </w:rPr>
        <w:t>Hbuilder X</w:t>
      </w:r>
      <w:bookmarkEnd w:id="20"/>
      <w:bookmarkEnd w:id="21"/>
      <w:bookmarkEnd w:id="22"/>
    </w:p>
    <w:p>
      <w:pPr>
        <w:pStyle w:val="44"/>
      </w:pPr>
      <w:r>
        <w:rPr>
          <w:rFonts w:hint="eastAsia"/>
        </w:rPr>
        <w:t>Hbuilder X是DCloud公司专为Vue.js打造的一款编辑器，有着强大的vue语法支持。大量的快捷键和语法块提供极客体验，为前端开发提高生产力。</w:t>
      </w:r>
    </w:p>
    <w:p>
      <w:pPr>
        <w:pStyle w:val="5"/>
        <w:spacing w:before="163"/>
        <w:ind w:left="0" w:leftChars="0" w:right="240"/>
      </w:pPr>
      <w:bookmarkStart w:id="23" w:name="_Toc7465"/>
      <w:bookmarkStart w:id="24" w:name="_Toc8772"/>
      <w:bookmarkStart w:id="25" w:name="_Toc28494"/>
      <w:r>
        <w:t>2</w:t>
      </w:r>
      <w:r>
        <w:rPr>
          <w:rFonts w:hint="eastAsia"/>
        </w:rPr>
        <w:t>.1.3</w:t>
      </w:r>
      <w:r>
        <w:t xml:space="preserve"> </w:t>
      </w:r>
      <w:r>
        <w:rPr>
          <w:rFonts w:hint="eastAsia"/>
        </w:rPr>
        <w:t xml:space="preserve"> Power Designer</w:t>
      </w:r>
      <w:bookmarkEnd w:id="23"/>
      <w:bookmarkEnd w:id="24"/>
      <w:bookmarkEnd w:id="25"/>
    </w:p>
    <w:p>
      <w:pPr>
        <w:pStyle w:val="44"/>
        <w:spacing w:before="120"/>
        <w:rPr>
          <w:rFonts w:hAnsi="宋体" w:cs="宋体"/>
          <w:lang w:eastAsia="zh-CN" w:bidi="ar"/>
        </w:rPr>
      </w:pPr>
      <w:r>
        <w:rPr>
          <w:rFonts w:hint="eastAsia" w:hAnsi="宋体" w:cs="宋体"/>
          <w:szCs w:val="24"/>
          <w:lang w:eastAsia="zh-CN" w:bidi="ar"/>
        </w:rPr>
        <w:t>作为该项目的建模工具，</w:t>
      </w:r>
      <w:r>
        <w:rPr>
          <w:rFonts w:hAnsi="宋体" w:cs="宋体"/>
          <w:szCs w:val="24"/>
          <w:lang w:eastAsia="zh-CN" w:bidi="ar"/>
        </w:rPr>
        <w:t>Power Designer</w:t>
      </w:r>
      <w:r>
        <w:rPr>
          <w:rFonts w:hint="eastAsia" w:hAnsi="宋体" w:cs="宋体"/>
          <w:szCs w:val="24"/>
          <w:lang w:eastAsia="zh-CN" w:bidi="ar"/>
        </w:rPr>
        <w:t>是</w:t>
      </w:r>
      <w:r>
        <w:rPr>
          <w:rFonts w:hAnsi="宋体" w:cs="宋体"/>
          <w:szCs w:val="24"/>
          <w:lang w:eastAsia="zh-CN" w:bidi="ar"/>
        </w:rPr>
        <w:t>Sybase</w:t>
      </w:r>
      <w:r>
        <w:rPr>
          <w:rFonts w:hint="eastAsia" w:hAnsi="宋体" w:cs="宋体"/>
          <w:szCs w:val="24"/>
          <w:lang w:eastAsia="zh-CN" w:bidi="ar"/>
        </w:rPr>
        <w:t>的企业建模和设计解决方案，采用模型驱动方法，将业务与</w:t>
      </w:r>
      <w:r>
        <w:rPr>
          <w:rFonts w:hAnsi="宋体" w:cs="宋体"/>
          <w:szCs w:val="24"/>
          <w:lang w:eastAsia="zh-CN" w:bidi="ar"/>
        </w:rPr>
        <w:t>IT</w:t>
      </w:r>
      <w:r>
        <w:rPr>
          <w:rFonts w:hint="eastAsia" w:hAnsi="宋体" w:cs="宋体"/>
          <w:szCs w:val="24"/>
          <w:lang w:eastAsia="zh-CN" w:bidi="ar"/>
        </w:rPr>
        <w:t>结合起来，可帮助部署有效的企业体系架构，并为研发生命周期管理提供强大的分析与设计技术</w:t>
      </w:r>
      <w:r>
        <w:rPr>
          <w:rFonts w:hAnsi="宋体" w:cs="宋体"/>
          <w:szCs w:val="24"/>
          <w:vertAlign w:val="superscript"/>
          <w:lang w:eastAsia="zh-CN" w:bidi="ar"/>
        </w:rPr>
        <w:t>[2]</w:t>
      </w:r>
      <w:r>
        <w:rPr>
          <w:rFonts w:hint="eastAsia" w:hAnsi="宋体" w:cs="宋体"/>
          <w:szCs w:val="24"/>
          <w:lang w:eastAsia="zh-CN" w:bidi="ar"/>
        </w:rPr>
        <w:t>。</w:t>
      </w:r>
      <w:r>
        <w:rPr>
          <w:rFonts w:hAnsi="宋体" w:cs="宋体"/>
          <w:szCs w:val="24"/>
          <w:lang w:eastAsia="zh-CN" w:bidi="ar"/>
        </w:rPr>
        <w:t>Power Designer</w:t>
      </w:r>
      <w:r>
        <w:rPr>
          <w:rFonts w:hint="eastAsia" w:hAnsi="宋体" w:cs="宋体"/>
          <w:szCs w:val="24"/>
          <w:lang w:eastAsia="zh-CN" w:bidi="ar"/>
        </w:rPr>
        <w:t>独具匠心地将</w:t>
      </w:r>
      <w:r>
        <w:rPr>
          <w:rFonts w:hAnsi="宋体" w:cs="宋体"/>
          <w:szCs w:val="24"/>
          <w:lang w:eastAsia="zh-CN" w:bidi="ar"/>
        </w:rPr>
        <w:t>UML</w:t>
      </w:r>
      <w:r>
        <w:rPr>
          <w:rFonts w:hint="eastAsia" w:hAnsi="宋体" w:cs="宋体"/>
          <w:szCs w:val="24"/>
          <w:lang w:eastAsia="zh-CN" w:bidi="ar"/>
        </w:rPr>
        <w:t>、业务流程建模以及市场领先的数据建模集成一体，并与</w:t>
      </w:r>
      <w:r>
        <w:rPr>
          <w:rFonts w:hAnsi="宋体" w:cs="宋体"/>
          <w:szCs w:val="24"/>
          <w:lang w:eastAsia="zh-CN" w:bidi="ar"/>
        </w:rPr>
        <w:t xml:space="preserve"> .NET</w:t>
      </w:r>
      <w:r>
        <w:rPr>
          <w:rFonts w:hint="eastAsia" w:hAnsi="宋体" w:cs="宋体"/>
          <w:szCs w:val="24"/>
          <w:lang w:eastAsia="zh-CN" w:bidi="ar"/>
        </w:rPr>
        <w:t>、</w:t>
      </w:r>
      <w:r>
        <w:rPr>
          <w:rFonts w:hAnsi="宋体" w:cs="宋体"/>
          <w:szCs w:val="24"/>
          <w:lang w:eastAsia="zh-CN" w:bidi="ar"/>
        </w:rPr>
        <w:t>WorkSpace</w:t>
      </w:r>
      <w:r>
        <w:rPr>
          <w:rFonts w:hint="eastAsia" w:hAnsi="宋体" w:cs="宋体"/>
          <w:szCs w:val="24"/>
          <w:lang w:eastAsia="zh-CN" w:bidi="ar"/>
        </w:rPr>
        <w:t>、</w:t>
      </w:r>
      <w:r>
        <w:rPr>
          <w:rFonts w:hAnsi="宋体" w:cs="宋体"/>
          <w:szCs w:val="24"/>
          <w:lang w:eastAsia="zh-CN" w:bidi="ar"/>
        </w:rPr>
        <w:t>PowerBuilder</w:t>
      </w:r>
      <w:r>
        <w:rPr>
          <w:rFonts w:hint="eastAsia" w:hAnsi="宋体" w:cs="宋体"/>
          <w:szCs w:val="24"/>
          <w:lang w:eastAsia="zh-CN" w:bidi="ar"/>
        </w:rPr>
        <w:t>、</w:t>
      </w:r>
      <w:r>
        <w:rPr>
          <w:rFonts w:hAnsi="宋体" w:cs="宋体"/>
          <w:szCs w:val="24"/>
          <w:lang w:eastAsia="zh-CN" w:bidi="ar"/>
        </w:rPr>
        <w:t>Java</w:t>
      </w:r>
      <w:r>
        <w:rPr>
          <w:rFonts w:hint="eastAsia" w:hAnsi="宋体" w:cs="宋体"/>
          <w:szCs w:val="24"/>
          <w:lang w:eastAsia="zh-CN" w:bidi="ar"/>
        </w:rPr>
        <w:t>、</w:t>
      </w:r>
      <w:r>
        <w:rPr>
          <w:rFonts w:hAnsi="宋体" w:cs="宋体"/>
          <w:szCs w:val="24"/>
          <w:lang w:eastAsia="zh-CN" w:bidi="ar"/>
        </w:rPr>
        <w:t xml:space="preserve">Eclipse </w:t>
      </w:r>
      <w:r>
        <w:rPr>
          <w:rFonts w:hint="eastAsia" w:hAnsi="宋体" w:cs="宋体"/>
          <w:szCs w:val="24"/>
          <w:lang w:eastAsia="zh-CN" w:bidi="ar"/>
        </w:rPr>
        <w:t>等主流开发平台集成起来，从而为传统的软件开发周期管理提供业务分析和规范的数据库设计解决方案。</w:t>
      </w:r>
      <w:r>
        <w:rPr>
          <w:rFonts w:hAnsi="宋体" w:cs="宋体"/>
          <w:szCs w:val="24"/>
          <w:lang w:eastAsia="zh-CN" w:bidi="ar"/>
        </w:rPr>
        <w:t>Power Designer</w:t>
      </w:r>
      <w:r>
        <w:rPr>
          <w:rFonts w:hint="eastAsia" w:hAnsi="宋体" w:cs="宋体"/>
          <w:szCs w:val="24"/>
          <w:lang w:eastAsia="zh-CN" w:bidi="ar"/>
        </w:rPr>
        <w:t>运行在</w:t>
      </w:r>
      <w:r>
        <w:rPr>
          <w:rFonts w:hAnsi="宋体" w:cs="宋体"/>
          <w:szCs w:val="24"/>
          <w:lang w:eastAsia="zh-CN" w:bidi="ar"/>
        </w:rPr>
        <w:t>Microsoft Windows</w:t>
      </w:r>
      <w:r>
        <w:rPr>
          <w:rFonts w:hint="eastAsia" w:hAnsi="宋体" w:cs="宋体"/>
          <w:szCs w:val="24"/>
          <w:lang w:eastAsia="zh-CN" w:bidi="ar"/>
        </w:rPr>
        <w:t>平台上，并提供了</w:t>
      </w:r>
      <w:r>
        <w:rPr>
          <w:rFonts w:hAnsi="宋体" w:cs="宋体"/>
          <w:szCs w:val="24"/>
          <w:lang w:eastAsia="zh-CN" w:bidi="ar"/>
        </w:rPr>
        <w:t>Eclipse</w:t>
      </w:r>
      <w:r>
        <w:rPr>
          <w:rFonts w:hint="eastAsia" w:hAnsi="宋体" w:cs="宋体"/>
          <w:szCs w:val="24"/>
          <w:lang w:eastAsia="zh-CN" w:bidi="ar"/>
        </w:rPr>
        <w:t>插件</w:t>
      </w:r>
      <w:r>
        <w:rPr>
          <w:rFonts w:hAnsi="宋体" w:cs="宋体"/>
          <w:szCs w:val="24"/>
          <w:vertAlign w:val="superscript"/>
          <w:lang w:eastAsia="zh-CN" w:bidi="ar"/>
        </w:rPr>
        <w:t>[3]</w:t>
      </w:r>
      <w:r>
        <w:rPr>
          <w:rFonts w:hint="eastAsia" w:hAnsi="宋体" w:cs="宋体"/>
          <w:szCs w:val="24"/>
          <w:vertAlign w:val="superscript"/>
          <w:lang w:eastAsia="zh-CN" w:bidi="ar"/>
        </w:rPr>
        <w:fldChar w:fldCharType="begin"/>
      </w:r>
      <w:r>
        <w:rPr>
          <w:rFonts w:hAnsi="宋体" w:cs="宋体"/>
          <w:szCs w:val="24"/>
          <w:vertAlign w:val="superscript"/>
          <w:lang w:eastAsia="zh-CN" w:bidi="ar"/>
        </w:rPr>
        <w:instrText xml:space="preserve"> XE "[3]" </w:instrText>
      </w:r>
      <w:r>
        <w:rPr>
          <w:rFonts w:hint="eastAsia" w:hAnsi="宋体" w:cs="宋体"/>
          <w:szCs w:val="24"/>
          <w:vertAlign w:val="superscript"/>
          <w:lang w:eastAsia="zh-CN" w:bidi="ar"/>
        </w:rPr>
        <w:fldChar w:fldCharType="end"/>
      </w:r>
      <w:r>
        <w:rPr>
          <w:rFonts w:hint="eastAsia" w:hAnsi="宋体" w:cs="宋体"/>
          <w:szCs w:val="24"/>
          <w:vertAlign w:val="superscript"/>
          <w:lang w:eastAsia="zh-CN" w:bidi="ar"/>
        </w:rPr>
        <w:fldChar w:fldCharType="begin"/>
      </w:r>
      <w:r>
        <w:rPr>
          <w:rFonts w:hAnsi="宋体" w:cs="宋体"/>
          <w:szCs w:val="24"/>
          <w:vertAlign w:val="superscript"/>
          <w:lang w:eastAsia="zh-CN" w:bidi="ar"/>
        </w:rPr>
        <w:instrText xml:space="preserve"> XE "</w:instrText>
      </w:r>
      <w:r>
        <w:rPr>
          <w:rFonts w:hAnsi="宋体" w:cs="宋体"/>
          <w:szCs w:val="24"/>
          <w:lang w:eastAsia="zh-CN" w:bidi="ar"/>
        </w:rPr>
        <w:instrText xml:space="preserve">[3]</w:instrText>
      </w:r>
      <w:r>
        <w:rPr>
          <w:rFonts w:hAnsi="宋体" w:cs="宋体"/>
          <w:szCs w:val="24"/>
          <w:vertAlign w:val="superscript"/>
          <w:lang w:eastAsia="zh-CN" w:bidi="ar"/>
        </w:rPr>
        <w:instrText xml:space="preserve">" </w:instrText>
      </w:r>
      <w:r>
        <w:rPr>
          <w:rFonts w:hint="eastAsia" w:hAnsi="宋体" w:cs="宋体"/>
          <w:szCs w:val="24"/>
          <w:vertAlign w:val="superscript"/>
          <w:lang w:eastAsia="zh-CN" w:bidi="ar"/>
        </w:rPr>
        <w:fldChar w:fldCharType="end"/>
      </w:r>
      <w:r>
        <w:rPr>
          <w:rFonts w:hint="eastAsia" w:hAnsi="宋体" w:cs="宋体"/>
          <w:szCs w:val="24"/>
          <w:lang w:eastAsia="zh-CN" w:bidi="ar"/>
        </w:rPr>
        <w:t>。</w:t>
      </w:r>
    </w:p>
    <w:p>
      <w:pPr>
        <w:pStyle w:val="4"/>
        <w:spacing w:before="163"/>
      </w:pPr>
      <w:bookmarkStart w:id="26" w:name="_Toc5908"/>
      <w:bookmarkStart w:id="27" w:name="_Toc17065"/>
      <w:bookmarkStart w:id="28" w:name="_Toc14884"/>
      <w:r>
        <w:t>2</w:t>
      </w:r>
      <w:r>
        <w:rPr>
          <w:rFonts w:hint="eastAsia"/>
        </w:rPr>
        <w:t>.2</w:t>
      </w:r>
      <w:r>
        <w:t xml:space="preserve"> </w:t>
      </w:r>
      <w:r>
        <w:rPr>
          <w:rFonts w:hint="eastAsia"/>
        </w:rPr>
        <w:t xml:space="preserve"> 主要开发技术</w:t>
      </w:r>
      <w:bookmarkEnd w:id="26"/>
      <w:bookmarkEnd w:id="27"/>
      <w:bookmarkEnd w:id="28"/>
    </w:p>
    <w:p>
      <w:pPr>
        <w:pStyle w:val="5"/>
        <w:spacing w:before="163"/>
        <w:ind w:left="0" w:leftChars="0" w:right="240"/>
      </w:pPr>
      <w:bookmarkStart w:id="29" w:name="_Toc16529"/>
      <w:bookmarkStart w:id="30" w:name="_Toc15876"/>
      <w:bookmarkStart w:id="31" w:name="_Toc24519"/>
      <w:r>
        <w:t>2</w:t>
      </w:r>
      <w:r>
        <w:rPr>
          <w:rFonts w:hint="eastAsia"/>
        </w:rPr>
        <w:t>.2.1</w:t>
      </w:r>
      <w:r>
        <w:t xml:space="preserve"> </w:t>
      </w:r>
      <w:r>
        <w:rPr>
          <w:rFonts w:hint="eastAsia"/>
        </w:rPr>
        <w:t xml:space="preserve"> Spring</w:t>
      </w:r>
      <w:r>
        <w:t xml:space="preserve"> </w:t>
      </w:r>
      <w:r>
        <w:rPr>
          <w:rFonts w:hint="eastAsia"/>
        </w:rPr>
        <w:t>Boot</w:t>
      </w:r>
      <w:bookmarkEnd w:id="29"/>
      <w:bookmarkEnd w:id="30"/>
      <w:bookmarkEnd w:id="31"/>
    </w:p>
    <w:p>
      <w:pPr>
        <w:pStyle w:val="44"/>
        <w:spacing w:before="120"/>
        <w:rPr>
          <w:rFonts w:hAnsi="宋体" w:cs="宋体"/>
          <w:lang w:eastAsia="zh-CN" w:bidi="ar"/>
        </w:rPr>
      </w:pPr>
      <w:r>
        <w:rPr>
          <w:rFonts w:hint="eastAsia" w:hAnsi="宋体" w:cs="宋体"/>
          <w:szCs w:val="24"/>
          <w:lang w:eastAsia="zh-CN" w:bidi="ar"/>
        </w:rPr>
        <w:t>该框架是由</w:t>
      </w:r>
      <w:r>
        <w:rPr>
          <w:rFonts w:hAnsi="宋体" w:cs="宋体"/>
          <w:szCs w:val="24"/>
          <w:lang w:eastAsia="zh-CN" w:bidi="ar"/>
        </w:rPr>
        <w:t>Pivotal</w:t>
      </w:r>
      <w:r>
        <w:rPr>
          <w:rFonts w:hint="eastAsia" w:hAnsi="宋体" w:cs="宋体"/>
          <w:szCs w:val="24"/>
          <w:lang w:eastAsia="zh-CN" w:bidi="ar"/>
        </w:rPr>
        <w:t>团队与</w:t>
      </w:r>
      <w:r>
        <w:rPr>
          <w:rFonts w:hAnsi="宋体" w:cs="宋体"/>
          <w:szCs w:val="24"/>
          <w:lang w:eastAsia="zh-CN" w:bidi="ar"/>
        </w:rPr>
        <w:t>2013</w:t>
      </w:r>
      <w:r>
        <w:rPr>
          <w:rFonts w:hint="eastAsia" w:hAnsi="宋体" w:cs="宋体"/>
          <w:szCs w:val="24"/>
          <w:lang w:eastAsia="zh-CN" w:bidi="ar"/>
        </w:rPr>
        <w:t>年研发，</w:t>
      </w:r>
      <w:r>
        <w:rPr>
          <w:rFonts w:ascii="宋体" w:hAnsi="宋体" w:cs="宋体"/>
          <w:szCs w:val="24"/>
          <w:lang w:eastAsia="zh-CN" w:bidi="ar"/>
        </w:rPr>
        <w:t xml:space="preserve">主要用来简化 </w:t>
      </w:r>
      <w:r>
        <w:rPr>
          <w:rFonts w:hAnsi="宋体" w:cs="宋体"/>
          <w:szCs w:val="24"/>
          <w:lang w:eastAsia="zh-CN" w:bidi="ar"/>
        </w:rPr>
        <w:t>Spring</w:t>
      </w:r>
      <w:r>
        <w:rPr>
          <w:rFonts w:ascii="宋体" w:hAnsi="宋体" w:cs="宋体"/>
          <w:szCs w:val="24"/>
          <w:lang w:eastAsia="zh-CN" w:bidi="ar"/>
        </w:rPr>
        <w:t>开发框架的开发、配置、调试、部署工作，同时在项目内集成了大量易于使用且实用的基础框架</w:t>
      </w:r>
      <w:r>
        <w:rPr>
          <w:rFonts w:hAnsi="宋体" w:cs="宋体"/>
          <w:szCs w:val="24"/>
          <w:vertAlign w:val="superscript"/>
          <w:lang w:eastAsia="zh-CN" w:bidi="ar"/>
        </w:rPr>
        <w:t>[4]</w:t>
      </w:r>
      <w:r>
        <w:rPr>
          <w:rFonts w:ascii="宋体" w:hAnsi="宋体" w:cs="宋体"/>
          <w:szCs w:val="24"/>
          <w:lang w:eastAsia="zh-CN" w:bidi="ar"/>
        </w:rPr>
        <w:t>,</w:t>
      </w:r>
      <w:r>
        <w:rPr>
          <w:rFonts w:hint="eastAsia" w:hAnsi="宋体" w:cs="宋体"/>
          <w:szCs w:val="24"/>
          <w:lang w:eastAsia="zh-CN" w:bidi="ar"/>
        </w:rPr>
        <w:t>它的出现，极大程度的减轻了</w:t>
      </w:r>
      <w:r>
        <w:rPr>
          <w:rFonts w:hAnsi="宋体" w:cs="宋体"/>
          <w:szCs w:val="24"/>
          <w:lang w:eastAsia="zh-CN" w:bidi="ar"/>
        </w:rPr>
        <w:t>Spring</w:t>
      </w:r>
      <w:r>
        <w:rPr>
          <w:rFonts w:hint="eastAsia" w:hAnsi="宋体" w:cs="宋体"/>
          <w:szCs w:val="24"/>
          <w:lang w:eastAsia="zh-CN" w:bidi="ar"/>
        </w:rPr>
        <w:t>一直被诟病的配置过多问题，</w:t>
      </w:r>
      <w:r>
        <w:rPr>
          <w:rFonts w:hAnsi="宋体" w:cs="宋体"/>
          <w:szCs w:val="24"/>
          <w:lang w:eastAsia="zh-CN" w:bidi="ar"/>
        </w:rPr>
        <w:t>Spring Boot</w:t>
      </w:r>
      <w:r>
        <w:rPr>
          <w:rFonts w:hint="eastAsia" w:hAnsi="宋体" w:cs="宋体"/>
          <w:szCs w:val="24"/>
          <w:lang w:eastAsia="zh-CN" w:bidi="ar"/>
        </w:rPr>
        <w:t>提供开箱即用和约定大于配置的策略，大量的注解代替了</w:t>
      </w:r>
      <w:r>
        <w:rPr>
          <w:rFonts w:hAnsi="宋体" w:cs="宋体"/>
          <w:szCs w:val="24"/>
          <w:lang w:eastAsia="zh-CN" w:bidi="ar"/>
        </w:rPr>
        <w:t>Spring</w:t>
      </w:r>
      <w:r>
        <w:rPr>
          <w:rFonts w:hint="eastAsia" w:hAnsi="宋体" w:cs="宋体"/>
          <w:szCs w:val="24"/>
          <w:lang w:eastAsia="zh-CN" w:bidi="ar"/>
        </w:rPr>
        <w:t>框架的</w:t>
      </w:r>
      <w:r>
        <w:rPr>
          <w:rFonts w:hAnsi="宋体" w:cs="宋体"/>
          <w:szCs w:val="24"/>
          <w:lang w:eastAsia="zh-CN" w:bidi="ar"/>
        </w:rPr>
        <w:t>XML</w:t>
      </w:r>
      <w:r>
        <w:rPr>
          <w:rFonts w:hint="eastAsia" w:hAnsi="宋体" w:cs="宋体"/>
          <w:szCs w:val="24"/>
          <w:lang w:eastAsia="zh-CN" w:bidi="ar"/>
        </w:rPr>
        <w:t>配置，如果想要自定义配置，鼓励以代码形式编写配置类，完全替代了</w:t>
      </w:r>
      <w:r>
        <w:rPr>
          <w:rFonts w:hAnsi="宋体" w:cs="宋体"/>
          <w:szCs w:val="24"/>
          <w:lang w:eastAsia="zh-CN" w:bidi="ar"/>
        </w:rPr>
        <w:t>XML</w:t>
      </w:r>
      <w:r>
        <w:rPr>
          <w:rFonts w:hint="eastAsia" w:hAnsi="宋体" w:cs="宋体"/>
          <w:szCs w:val="24"/>
          <w:lang w:eastAsia="zh-CN" w:bidi="ar"/>
        </w:rPr>
        <w:t>文件。</w:t>
      </w:r>
    </w:p>
    <w:p>
      <w:pPr>
        <w:pStyle w:val="5"/>
        <w:spacing w:before="163"/>
        <w:ind w:left="0" w:leftChars="0" w:right="240"/>
      </w:pPr>
      <w:bookmarkStart w:id="32" w:name="_Toc13090"/>
      <w:bookmarkStart w:id="33" w:name="_Toc24272"/>
      <w:bookmarkStart w:id="34" w:name="_Toc18758"/>
      <w:r>
        <w:t>2</w:t>
      </w:r>
      <w:r>
        <w:rPr>
          <w:rFonts w:hint="eastAsia"/>
        </w:rPr>
        <w:t>.2.2</w:t>
      </w:r>
      <w:r>
        <w:t xml:space="preserve"> </w:t>
      </w:r>
      <w:r>
        <w:rPr>
          <w:rFonts w:hint="eastAsia"/>
        </w:rPr>
        <w:t xml:space="preserve"> Spring Security</w:t>
      </w:r>
      <w:bookmarkEnd w:id="32"/>
      <w:bookmarkEnd w:id="33"/>
      <w:bookmarkEnd w:id="34"/>
    </w:p>
    <w:p>
      <w:pPr>
        <w:pStyle w:val="44"/>
      </w:pPr>
      <w:r>
        <w:rPr>
          <w:lang w:eastAsia="zh-CN"/>
        </w:rPr>
        <w:t>Spring Security 是一个能够为基于Spring的企业应用系统提供声明式的安全访问控制解决方案的安全框架</w:t>
      </w:r>
      <w:r>
        <w:rPr>
          <w:vertAlign w:val="superscript"/>
          <w:lang w:eastAsia="zh-CN"/>
        </w:rPr>
        <w:t>[5]</w:t>
      </w:r>
      <w:r>
        <w:rPr>
          <w:rFonts w:hint="eastAsia"/>
          <w:lang w:eastAsia="zh-CN"/>
        </w:rPr>
        <w:t>，由于几年前</w:t>
      </w:r>
      <w:r>
        <w:rPr>
          <w:lang w:eastAsia="zh-CN"/>
        </w:rPr>
        <w:t>SSM/SSH</w:t>
      </w:r>
      <w:r>
        <w:rPr>
          <w:rFonts w:hint="eastAsia"/>
          <w:lang w:eastAsia="zh-CN"/>
        </w:rPr>
        <w:t>整合</w:t>
      </w:r>
      <w:r>
        <w:rPr>
          <w:lang w:eastAsia="zh-CN"/>
        </w:rPr>
        <w:t>Spring Security</w:t>
      </w:r>
      <w:r>
        <w:rPr>
          <w:rFonts w:hint="eastAsia"/>
          <w:lang w:eastAsia="zh-CN"/>
        </w:rPr>
        <w:t>框架的组合存在着配置代码繁琐、紧耦合等问题，Java安全框架领域一直是Shiro独占鳌头，但2013年基于Spring4而提出的</w:t>
      </w:r>
      <w:r>
        <w:rPr>
          <w:lang w:eastAsia="zh-CN"/>
        </w:rPr>
        <w:t>Spring Boot</w:t>
      </w:r>
      <w:r>
        <w:rPr>
          <w:rFonts w:hint="eastAsia"/>
          <w:lang w:eastAsia="zh-CN"/>
        </w:rPr>
        <w:t>的出现后针对</w:t>
      </w:r>
      <w:r>
        <w:rPr>
          <w:lang w:eastAsia="zh-CN"/>
        </w:rPr>
        <w:t>Spring Security</w:t>
      </w:r>
      <w:r>
        <w:rPr>
          <w:rFonts w:hint="eastAsia"/>
          <w:lang w:eastAsia="zh-CN"/>
        </w:rPr>
        <w:t>做大量的自动化配置，解决了之前</w:t>
      </w:r>
      <w:r>
        <w:rPr>
          <w:lang w:eastAsia="zh-CN"/>
        </w:rPr>
        <w:t>项目开发周期</w:t>
      </w:r>
      <w:r>
        <w:rPr>
          <w:rFonts w:hint="eastAsia"/>
          <w:lang w:eastAsia="zh-CN"/>
        </w:rPr>
        <w:t>长</w:t>
      </w:r>
      <w:r>
        <w:rPr>
          <w:lang w:eastAsia="zh-CN"/>
        </w:rPr>
        <w:t>、逻辑结构实现困难、维护工作量大</w:t>
      </w:r>
      <w:r>
        <w:rPr>
          <w:rFonts w:hint="eastAsia"/>
          <w:lang w:eastAsia="zh-CN"/>
        </w:rPr>
        <w:t>等弊端。</w:t>
      </w:r>
    </w:p>
    <w:p>
      <w:pPr>
        <w:pStyle w:val="5"/>
        <w:spacing w:before="163"/>
        <w:ind w:left="0" w:leftChars="0" w:right="240"/>
      </w:pPr>
      <w:bookmarkStart w:id="35" w:name="_Toc22274"/>
      <w:bookmarkStart w:id="36" w:name="_Toc21147"/>
      <w:bookmarkStart w:id="37" w:name="_Toc2027"/>
      <w:r>
        <w:t>2</w:t>
      </w:r>
      <w:r>
        <w:rPr>
          <w:rFonts w:hint="eastAsia"/>
        </w:rPr>
        <w:t>.2.3</w:t>
      </w:r>
      <w:r>
        <w:t xml:space="preserve"> </w:t>
      </w:r>
      <w:r>
        <w:rPr>
          <w:rFonts w:hint="eastAsia"/>
        </w:rPr>
        <w:t xml:space="preserve"> MyBatis</w:t>
      </w:r>
      <w:bookmarkEnd w:id="35"/>
      <w:bookmarkEnd w:id="36"/>
      <w:bookmarkEnd w:id="37"/>
    </w:p>
    <w:p>
      <w:pPr>
        <w:pStyle w:val="44"/>
        <w:rPr>
          <w:lang w:eastAsia="zh-CN"/>
        </w:rPr>
      </w:pPr>
      <w:r>
        <w:rPr>
          <w:rFonts w:hAnsi="宋体" w:cs="宋体"/>
          <w:szCs w:val="24"/>
          <w:lang w:eastAsia="zh-CN" w:bidi="ar"/>
        </w:rPr>
        <w:t>MyBatis</w:t>
      </w:r>
      <w:r>
        <w:rPr>
          <w:rFonts w:hint="eastAsia" w:hAnsi="宋体" w:cs="宋体"/>
          <w:szCs w:val="24"/>
          <w:lang w:eastAsia="zh-CN" w:bidi="ar"/>
        </w:rPr>
        <w:t>是集成</w:t>
      </w:r>
      <w:r>
        <w:rPr>
          <w:rFonts w:hAnsi="宋体" w:cs="宋体"/>
          <w:szCs w:val="24"/>
          <w:lang w:eastAsia="zh-CN" w:bidi="ar"/>
        </w:rPr>
        <w:t>SQL</w:t>
      </w:r>
      <w:r>
        <w:rPr>
          <w:rFonts w:hint="eastAsia" w:hAnsi="宋体" w:cs="宋体"/>
          <w:szCs w:val="24"/>
          <w:lang w:eastAsia="zh-CN" w:bidi="ar"/>
        </w:rPr>
        <w:t>查询、存储过程调用和高级映射的持久层框架，它封装了几乎所有通过手工设置的</w:t>
      </w:r>
      <w:r>
        <w:rPr>
          <w:rFonts w:hAnsi="宋体" w:cs="宋体"/>
          <w:szCs w:val="24"/>
          <w:lang w:eastAsia="zh-CN" w:bidi="ar"/>
        </w:rPr>
        <w:t>JDBC</w:t>
      </w:r>
      <w:r>
        <w:rPr>
          <w:rFonts w:hint="eastAsia" w:hAnsi="宋体" w:cs="宋体"/>
          <w:szCs w:val="24"/>
          <w:lang w:eastAsia="zh-CN" w:bidi="ar"/>
        </w:rPr>
        <w:t>代码，通过简单的</w:t>
      </w:r>
      <w:r>
        <w:rPr>
          <w:rFonts w:hAnsi="宋体" w:cs="宋体"/>
          <w:szCs w:val="24"/>
          <w:lang w:eastAsia="zh-CN" w:bidi="ar"/>
        </w:rPr>
        <w:t>XML</w:t>
      </w:r>
      <w:r>
        <w:rPr>
          <w:rFonts w:hint="eastAsia" w:hAnsi="宋体" w:cs="宋体"/>
          <w:szCs w:val="24"/>
          <w:lang w:eastAsia="zh-CN" w:bidi="ar"/>
        </w:rPr>
        <w:t>配置和注解将</w:t>
      </w:r>
      <w:r>
        <w:rPr>
          <w:rFonts w:hAnsi="宋体" w:cs="宋体"/>
          <w:szCs w:val="24"/>
          <w:lang w:eastAsia="zh-CN" w:bidi="ar"/>
        </w:rPr>
        <w:t>Java</w:t>
      </w:r>
      <w:r>
        <w:rPr>
          <w:rFonts w:hint="eastAsia" w:hAnsi="宋体" w:cs="宋体"/>
          <w:szCs w:val="24"/>
          <w:lang w:eastAsia="zh-CN" w:bidi="ar"/>
        </w:rPr>
        <w:t>的</w:t>
      </w:r>
      <w:r>
        <w:rPr>
          <w:rFonts w:hAnsi="宋体" w:cs="宋体"/>
          <w:szCs w:val="24"/>
          <w:lang w:eastAsia="zh-CN" w:bidi="ar"/>
        </w:rPr>
        <w:t xml:space="preserve"> POJOs</w:t>
      </w:r>
      <w:r>
        <w:rPr>
          <w:rFonts w:hint="eastAsia" w:hAnsi="宋体" w:cs="宋体"/>
          <w:szCs w:val="24"/>
          <w:lang w:eastAsia="zh-CN" w:bidi="ar"/>
        </w:rPr>
        <w:t>映射成数据库中的记录</w:t>
      </w:r>
      <w:r>
        <w:rPr>
          <w:rFonts w:hAnsi="宋体" w:cs="宋体"/>
          <w:szCs w:val="24"/>
          <w:vertAlign w:val="superscript"/>
          <w:lang w:eastAsia="zh-CN" w:bidi="ar"/>
        </w:rPr>
        <w:t>[6]</w:t>
      </w:r>
      <w:r>
        <w:rPr>
          <w:rFonts w:hint="eastAsia" w:hAnsi="宋体" w:cs="宋体"/>
          <w:szCs w:val="24"/>
          <w:lang w:eastAsia="zh-CN" w:bidi="ar"/>
        </w:rPr>
        <w:t>。</w:t>
      </w:r>
      <w:r>
        <w:rPr>
          <w:rFonts w:hAnsi="宋体" w:cs="宋体"/>
          <w:szCs w:val="24"/>
          <w:lang w:eastAsia="zh-CN" w:bidi="ar"/>
        </w:rPr>
        <w:t>Hibernate</w:t>
      </w:r>
      <w:r>
        <w:rPr>
          <w:rFonts w:hint="eastAsia" w:hAnsi="宋体" w:cs="宋体"/>
          <w:szCs w:val="24"/>
          <w:lang w:eastAsia="zh-CN" w:bidi="ar"/>
        </w:rPr>
        <w:t>采用面向对象的思想，通过封装</w:t>
      </w:r>
      <w:r>
        <w:rPr>
          <w:rFonts w:hAnsi="宋体" w:cs="宋体"/>
          <w:szCs w:val="24"/>
          <w:lang w:eastAsia="zh-CN" w:bidi="ar"/>
        </w:rPr>
        <w:t>JDBC</w:t>
      </w:r>
      <w:r>
        <w:rPr>
          <w:rFonts w:hint="eastAsia" w:hAnsi="宋体" w:cs="宋体"/>
          <w:szCs w:val="24"/>
          <w:lang w:eastAsia="zh-CN" w:bidi="ar"/>
        </w:rPr>
        <w:t>操作实现</w:t>
      </w:r>
      <w:r>
        <w:rPr>
          <w:rFonts w:ascii="宋体" w:hAnsi="宋体" w:cs="宋体"/>
          <w:szCs w:val="24"/>
          <w:lang w:eastAsia="zh-CN" w:bidi="ar"/>
        </w:rPr>
        <w:t>ORM(实体关系映射)</w:t>
      </w:r>
      <w:r>
        <w:rPr>
          <w:rFonts w:hint="eastAsia" w:hAnsi="宋体" w:cs="宋体"/>
          <w:szCs w:val="24"/>
          <w:lang w:eastAsia="zh-CN" w:bidi="ar"/>
        </w:rPr>
        <w:t>，但是在复杂的查询操作上增加了开发人员的学习成本，</w:t>
      </w:r>
      <w:r>
        <w:rPr>
          <w:rFonts w:hAnsi="宋体" w:cs="宋体"/>
          <w:szCs w:val="24"/>
          <w:lang w:eastAsia="zh-CN" w:bidi="ar"/>
        </w:rPr>
        <w:t>MyBaits</w:t>
      </w:r>
      <w:r>
        <w:rPr>
          <w:rFonts w:hint="eastAsia" w:hAnsi="宋体" w:cs="宋体"/>
          <w:szCs w:val="24"/>
          <w:lang w:eastAsia="zh-CN" w:bidi="ar"/>
        </w:rPr>
        <w:t>需要用户写更多的</w:t>
      </w:r>
      <w:r>
        <w:rPr>
          <w:rFonts w:hAnsi="宋体" w:cs="宋体"/>
          <w:szCs w:val="24"/>
          <w:lang w:eastAsia="zh-CN" w:bidi="ar"/>
        </w:rPr>
        <w:t>SQL</w:t>
      </w:r>
      <w:r>
        <w:rPr>
          <w:rFonts w:hint="eastAsia" w:hAnsi="宋体" w:cs="宋体"/>
          <w:szCs w:val="24"/>
          <w:lang w:eastAsia="zh-CN" w:bidi="ar"/>
        </w:rPr>
        <w:t>代码，更多的通过用户逻辑来解决复杂查询问题，此外，</w:t>
      </w:r>
      <w:r>
        <w:rPr>
          <w:rFonts w:hAnsi="宋体" w:cs="宋体"/>
          <w:szCs w:val="24"/>
          <w:lang w:eastAsia="zh-CN" w:bidi="ar"/>
        </w:rPr>
        <w:t>MyBatis</w:t>
      </w:r>
      <w:r>
        <w:rPr>
          <w:rFonts w:hint="eastAsia" w:hAnsi="宋体" w:cs="宋体"/>
          <w:szCs w:val="24"/>
          <w:lang w:eastAsia="zh-CN" w:bidi="ar"/>
        </w:rPr>
        <w:t>在处理大量数据和高并发的情况表现更好。</w:t>
      </w:r>
      <w:r>
        <w:rPr>
          <w:lang w:eastAsia="zh-CN"/>
        </w:rPr>
        <w:t xml:space="preserve"> </w:t>
      </w:r>
    </w:p>
    <w:p>
      <w:pPr>
        <w:pStyle w:val="5"/>
        <w:spacing w:before="163"/>
        <w:ind w:left="0" w:leftChars="0" w:right="240"/>
      </w:pPr>
      <w:bookmarkStart w:id="38" w:name="_Toc28692"/>
      <w:bookmarkStart w:id="39" w:name="_Toc28562"/>
      <w:bookmarkStart w:id="40" w:name="_Toc722"/>
      <w:r>
        <w:t>2</w:t>
      </w:r>
      <w:r>
        <w:rPr>
          <w:rFonts w:hint="eastAsia"/>
        </w:rPr>
        <w:t>.2.4</w:t>
      </w:r>
      <w:r>
        <w:t xml:space="preserve"> </w:t>
      </w:r>
      <w:r>
        <w:rPr>
          <w:rFonts w:hint="eastAsia"/>
        </w:rPr>
        <w:t xml:space="preserve"> Spring Data JPA</w:t>
      </w:r>
      <w:bookmarkEnd w:id="38"/>
      <w:bookmarkEnd w:id="39"/>
      <w:bookmarkEnd w:id="40"/>
    </w:p>
    <w:p>
      <w:pPr>
        <w:pStyle w:val="44"/>
        <w:rPr>
          <w:rFonts w:hAnsi="宋体" w:cs="宋体"/>
          <w:lang w:eastAsia="zh-CN" w:bidi="ar"/>
        </w:rPr>
      </w:pPr>
      <w:r>
        <w:rPr>
          <w:rFonts w:hAnsi="宋体" w:cs="宋体"/>
          <w:szCs w:val="24"/>
          <w:lang w:eastAsia="zh-CN" w:bidi="ar"/>
        </w:rPr>
        <w:t>Spring Data</w:t>
      </w:r>
      <w:r>
        <w:rPr>
          <w:rFonts w:hint="eastAsia" w:hAnsi="宋体" w:cs="宋体"/>
          <w:szCs w:val="24"/>
          <w:lang w:eastAsia="zh-CN" w:bidi="ar"/>
        </w:rPr>
        <w:t>是</w:t>
      </w:r>
      <w:r>
        <w:rPr>
          <w:rFonts w:hAnsi="宋体" w:cs="宋体"/>
          <w:szCs w:val="24"/>
          <w:lang w:eastAsia="zh-CN" w:bidi="ar"/>
        </w:rPr>
        <w:t>Spring</w:t>
      </w:r>
      <w:r>
        <w:rPr>
          <w:rFonts w:hint="eastAsia" w:hAnsi="宋体" w:cs="宋体"/>
          <w:szCs w:val="24"/>
          <w:lang w:eastAsia="zh-CN" w:bidi="ar"/>
        </w:rPr>
        <w:t>系列的子项目，未开发人员提供更易于实现的数据访问层，与传统的构建持久层方式相比，</w:t>
      </w:r>
      <w:r>
        <w:rPr>
          <w:rFonts w:ascii="宋体" w:hAnsi="宋体" w:cs="宋体"/>
          <w:szCs w:val="24"/>
          <w:lang w:eastAsia="zh-CN" w:bidi="ar"/>
        </w:rPr>
        <w:t>这种方法使开发人员从繁琐的数据访问层中解放出来</w:t>
      </w:r>
      <w:r>
        <w:rPr>
          <w:rFonts w:hint="eastAsia" w:hAnsi="宋体" w:cs="宋体"/>
          <w:szCs w:val="24"/>
          <w:lang w:eastAsia="zh-CN" w:bidi="ar"/>
        </w:rPr>
        <w:t>，专注于业务逻辑的开发</w:t>
      </w:r>
      <w:r>
        <w:rPr>
          <w:rFonts w:hAnsi="宋体" w:cs="宋体"/>
          <w:szCs w:val="24"/>
          <w:vertAlign w:val="superscript"/>
          <w:lang w:eastAsia="zh-CN" w:bidi="ar"/>
        </w:rPr>
        <w:t>[7]</w:t>
      </w:r>
      <w:r>
        <w:rPr>
          <w:rFonts w:hint="eastAsia" w:hAnsi="宋体" w:cs="宋体"/>
          <w:szCs w:val="24"/>
          <w:lang w:eastAsia="zh-CN" w:bidi="ar"/>
        </w:rPr>
        <w:t>。</w:t>
      </w:r>
      <w:r>
        <w:rPr>
          <w:rFonts w:hAnsi="宋体" w:cs="宋体"/>
          <w:szCs w:val="24"/>
          <w:lang w:eastAsia="zh-CN" w:bidi="ar"/>
        </w:rPr>
        <w:t>JPA</w:t>
      </w:r>
      <w:r>
        <w:rPr>
          <w:rFonts w:hint="eastAsia" w:hAnsi="宋体" w:cs="宋体"/>
          <w:szCs w:val="24"/>
          <w:lang w:eastAsia="zh-CN" w:bidi="ar"/>
        </w:rPr>
        <w:t>采用面向对象的实现思想一个对象对应一个数据库表，强化开发人员对对象的控制，为了更好的控制这个数据库对象，</w:t>
      </w:r>
      <w:r>
        <w:rPr>
          <w:rFonts w:hAnsi="宋体" w:cs="宋体"/>
          <w:szCs w:val="24"/>
          <w:lang w:eastAsia="zh-CN" w:bidi="ar"/>
        </w:rPr>
        <w:t>JPA</w:t>
      </w:r>
      <w:r>
        <w:rPr>
          <w:rFonts w:hint="eastAsia" w:hAnsi="宋体" w:cs="宋体"/>
          <w:szCs w:val="24"/>
          <w:lang w:eastAsia="zh-CN" w:bidi="ar"/>
        </w:rPr>
        <w:t>继承了大量的表约束注解。而</w:t>
      </w:r>
      <w:r>
        <w:rPr>
          <w:rFonts w:hAnsi="宋体" w:cs="宋体"/>
          <w:szCs w:val="24"/>
          <w:lang w:eastAsia="zh-CN" w:bidi="ar"/>
        </w:rPr>
        <w:t>MyBatis</w:t>
      </w:r>
      <w:r>
        <w:rPr>
          <w:rFonts w:hint="eastAsia" w:hAnsi="宋体" w:cs="宋体"/>
          <w:szCs w:val="24"/>
          <w:lang w:eastAsia="zh-CN" w:bidi="ar"/>
        </w:rPr>
        <w:t>则是面向</w:t>
      </w:r>
      <w:r>
        <w:rPr>
          <w:rFonts w:hAnsi="宋体" w:cs="宋体"/>
          <w:szCs w:val="24"/>
          <w:lang w:eastAsia="zh-CN" w:bidi="ar"/>
        </w:rPr>
        <w:t>SQL</w:t>
      </w:r>
      <w:r>
        <w:rPr>
          <w:rFonts w:hint="eastAsia" w:hAnsi="宋体" w:cs="宋体"/>
          <w:szCs w:val="24"/>
          <w:lang w:eastAsia="zh-CN" w:bidi="ar"/>
        </w:rPr>
        <w:t>语句的。</w:t>
      </w:r>
    </w:p>
    <w:p>
      <w:pPr>
        <w:pStyle w:val="5"/>
        <w:spacing w:before="163"/>
        <w:ind w:left="0" w:leftChars="0" w:right="240"/>
      </w:pPr>
      <w:bookmarkStart w:id="41" w:name="_Toc15164"/>
      <w:bookmarkStart w:id="42" w:name="_Toc17367"/>
      <w:bookmarkStart w:id="43" w:name="_Toc9541"/>
      <w:r>
        <w:t>2</w:t>
      </w:r>
      <w:r>
        <w:rPr>
          <w:rFonts w:hint="eastAsia"/>
        </w:rPr>
        <w:t xml:space="preserve">.2.5 </w:t>
      </w:r>
      <w:r>
        <w:t xml:space="preserve"> </w:t>
      </w:r>
      <w:r>
        <w:rPr>
          <w:rFonts w:hint="eastAsia"/>
        </w:rPr>
        <w:t>vue.js</w:t>
      </w:r>
      <w:bookmarkEnd w:id="41"/>
      <w:bookmarkEnd w:id="42"/>
      <w:bookmarkEnd w:id="43"/>
    </w:p>
    <w:p>
      <w:pPr>
        <w:pStyle w:val="44"/>
        <w:rPr>
          <w:rFonts w:hAnsi="宋体" w:cs="宋体"/>
          <w:lang w:eastAsia="zh-CN" w:bidi="ar"/>
        </w:rPr>
      </w:pPr>
      <w:r>
        <w:rPr>
          <w:rFonts w:hAnsi="宋体" w:cs="宋体"/>
          <w:szCs w:val="24"/>
          <w:lang w:eastAsia="zh-CN" w:bidi="ar"/>
        </w:rPr>
        <w:t>Vue.js</w:t>
      </w:r>
      <w:r>
        <w:rPr>
          <w:rFonts w:hint="eastAsia" w:hAnsi="宋体" w:cs="宋体"/>
          <w:szCs w:val="24"/>
          <w:lang w:eastAsia="zh-CN" w:bidi="ar"/>
        </w:rPr>
        <w:t>是一款轻量级的</w:t>
      </w:r>
      <w:r>
        <w:rPr>
          <w:rFonts w:hAnsi="宋体" w:cs="宋体"/>
          <w:szCs w:val="24"/>
          <w:lang w:eastAsia="zh-CN" w:bidi="ar"/>
        </w:rPr>
        <w:t>JavaScript</w:t>
      </w:r>
      <w:r>
        <w:rPr>
          <w:rFonts w:hint="eastAsia" w:hAnsi="宋体" w:cs="宋体"/>
          <w:szCs w:val="24"/>
          <w:lang w:eastAsia="zh-CN" w:bidi="ar"/>
        </w:rPr>
        <w:t>框架，可以使用</w:t>
      </w:r>
      <w:r>
        <w:rPr>
          <w:rFonts w:hAnsi="宋体" w:cs="宋体"/>
          <w:szCs w:val="24"/>
          <w:lang w:eastAsia="zh-CN" w:bidi="ar"/>
        </w:rPr>
        <w:t>vue-cli</w:t>
      </w:r>
      <w:r>
        <w:rPr>
          <w:rFonts w:hint="eastAsia" w:hAnsi="宋体" w:cs="宋体"/>
          <w:szCs w:val="24"/>
          <w:lang w:eastAsia="zh-CN" w:bidi="ar"/>
        </w:rPr>
        <w:t>配合</w:t>
      </w:r>
      <w:r>
        <w:rPr>
          <w:rFonts w:hAnsi="宋体" w:cs="宋体"/>
          <w:szCs w:val="24"/>
          <w:lang w:eastAsia="zh-CN" w:bidi="ar"/>
        </w:rPr>
        <w:t>Node.js</w:t>
      </w:r>
      <w:r>
        <w:rPr>
          <w:rFonts w:hint="eastAsia" w:hAnsi="宋体" w:cs="宋体"/>
          <w:szCs w:val="24"/>
          <w:lang w:eastAsia="zh-CN" w:bidi="ar"/>
        </w:rPr>
        <w:t>构建单页面应用，这种构建方式无法被搜索引擎爬取。当然如果在</w:t>
      </w:r>
      <w:r>
        <w:rPr>
          <w:rFonts w:hAnsi="宋体" w:cs="宋体"/>
          <w:szCs w:val="24"/>
          <w:lang w:eastAsia="zh-CN" w:bidi="ar"/>
        </w:rPr>
        <w:t>html</w:t>
      </w:r>
      <w:r>
        <w:rPr>
          <w:rFonts w:hint="eastAsia" w:hAnsi="宋体" w:cs="宋体"/>
          <w:szCs w:val="24"/>
          <w:lang w:eastAsia="zh-CN" w:bidi="ar"/>
        </w:rPr>
        <w:t>文件通过</w:t>
      </w:r>
      <w:r>
        <w:rPr>
          <w:rFonts w:hAnsi="宋体" w:cs="宋体"/>
          <w:szCs w:val="24"/>
          <w:lang w:eastAsia="zh-CN" w:bidi="ar"/>
        </w:rPr>
        <w:t>CDN</w:t>
      </w:r>
      <w:r>
        <w:rPr>
          <w:rFonts w:hint="eastAsia" w:hAnsi="宋体" w:cs="宋体"/>
          <w:szCs w:val="24"/>
          <w:lang w:eastAsia="zh-CN" w:bidi="ar"/>
        </w:rPr>
        <w:t>的方式引入那就另当别论了。</w:t>
      </w:r>
      <w:r>
        <w:rPr>
          <w:rFonts w:hAnsi="宋体" w:cs="宋体"/>
          <w:szCs w:val="24"/>
          <w:lang w:eastAsia="zh-CN" w:bidi="ar"/>
        </w:rPr>
        <w:t>Vue</w:t>
      </w:r>
      <w:r>
        <w:rPr>
          <w:rFonts w:hint="eastAsia" w:hAnsi="宋体" w:cs="宋体"/>
          <w:szCs w:val="24"/>
          <w:lang w:eastAsia="zh-CN" w:bidi="ar"/>
        </w:rPr>
        <w:t>以操作数据为主，但是也保留了原生</w:t>
      </w:r>
      <w:r>
        <w:rPr>
          <w:rFonts w:hAnsi="宋体" w:cs="宋体"/>
          <w:szCs w:val="24"/>
          <w:lang w:eastAsia="zh-CN" w:bidi="ar"/>
        </w:rPr>
        <w:t>JavaScript</w:t>
      </w:r>
      <w:r>
        <w:rPr>
          <w:rFonts w:hint="eastAsia" w:hAnsi="宋体" w:cs="宋体"/>
          <w:szCs w:val="24"/>
          <w:lang w:eastAsia="zh-CN" w:bidi="ar"/>
        </w:rPr>
        <w:t>操作</w:t>
      </w:r>
      <w:r>
        <w:rPr>
          <w:rFonts w:hAnsi="宋体" w:cs="宋体"/>
          <w:szCs w:val="24"/>
          <w:lang w:eastAsia="zh-CN" w:bidi="ar"/>
        </w:rPr>
        <w:t>DOM</w:t>
      </w:r>
      <w:r>
        <w:rPr>
          <w:rFonts w:hint="eastAsia" w:hAnsi="宋体" w:cs="宋体"/>
          <w:szCs w:val="24"/>
          <w:lang w:eastAsia="zh-CN" w:bidi="ar"/>
        </w:rPr>
        <w:t>的能力。</w:t>
      </w:r>
    </w:p>
    <w:p>
      <w:pPr>
        <w:pStyle w:val="5"/>
        <w:spacing w:before="163"/>
        <w:ind w:left="0" w:leftChars="0" w:right="240"/>
      </w:pPr>
      <w:bookmarkStart w:id="44" w:name="_Toc7542"/>
      <w:bookmarkStart w:id="45" w:name="_Toc18683"/>
      <w:bookmarkStart w:id="46" w:name="_Toc26954"/>
      <w:r>
        <w:t>2</w:t>
      </w:r>
      <w:r>
        <w:rPr>
          <w:rFonts w:hint="eastAsia"/>
        </w:rPr>
        <w:t xml:space="preserve">.2.6 </w:t>
      </w:r>
      <w:r>
        <w:t xml:space="preserve"> </w:t>
      </w:r>
      <w:r>
        <w:rPr>
          <w:rFonts w:hint="eastAsia"/>
        </w:rPr>
        <w:t>uni-app</w:t>
      </w:r>
      <w:bookmarkEnd w:id="44"/>
      <w:bookmarkEnd w:id="45"/>
      <w:bookmarkEnd w:id="46"/>
    </w:p>
    <w:p>
      <w:pPr>
        <w:pStyle w:val="44"/>
        <w:rPr>
          <w:rFonts w:hAnsi="宋体" w:cs="宋体"/>
          <w:szCs w:val="24"/>
          <w:lang w:eastAsia="zh-CN" w:bidi="ar"/>
        </w:rPr>
      </w:pPr>
      <w:r>
        <w:rPr>
          <w:rFonts w:hint="eastAsia" w:hAnsi="宋体" w:cs="宋体"/>
          <w:szCs w:val="24"/>
          <w:lang w:eastAsia="zh-CN" w:bidi="ar"/>
        </w:rPr>
        <w:t>u</w:t>
      </w:r>
      <w:r>
        <w:rPr>
          <w:rFonts w:hAnsi="宋体" w:cs="宋体"/>
          <w:szCs w:val="24"/>
          <w:lang w:eastAsia="zh-CN" w:bidi="ar"/>
        </w:rPr>
        <w:t>ni-app</w:t>
      </w:r>
      <w:r>
        <w:rPr>
          <w:rFonts w:hint="eastAsia" w:hAnsi="宋体" w:cs="宋体"/>
          <w:szCs w:val="24"/>
          <w:lang w:eastAsia="zh-CN" w:bidi="ar"/>
        </w:rPr>
        <w:t>出现之前就已经有了整合iOS和Android的跨平台框架，但由于今年来微信小程序生态的快速繁衍，其他互联网商也提供了自己的小程序如支付宝、百度、头条、</w:t>
      </w:r>
      <w:r>
        <w:rPr>
          <w:rFonts w:hAnsi="宋体" w:cs="宋体"/>
          <w:szCs w:val="24"/>
          <w:lang w:eastAsia="zh-CN" w:bidi="ar"/>
        </w:rPr>
        <w:t>QQ</w:t>
      </w:r>
      <w:r>
        <w:rPr>
          <w:rFonts w:hint="eastAsia" w:hAnsi="宋体" w:cs="宋体"/>
          <w:szCs w:val="24"/>
          <w:lang w:eastAsia="zh-CN" w:bidi="ar"/>
        </w:rPr>
        <w:t>、淘宝等，导致对于普通开发人员或者小型公司来说，自己的产品若想投到不同平台就需要使用各平台提供的API接口规范进行开发，这就导致了成本的上升，uni-app的就是对iOS和Android以及</w:t>
      </w:r>
      <w:r>
        <w:rPr>
          <w:rFonts w:hint="eastAsia" w:hAnsi="宋体" w:cs="宋体"/>
          <w:szCs w:val="24"/>
          <w:lang w:val="en-US" w:eastAsia="zh-CN" w:bidi="ar"/>
        </w:rPr>
        <w:t>近</w:t>
      </w:r>
      <w:r>
        <w:rPr>
          <w:rFonts w:hint="eastAsia" w:hAnsi="宋体" w:cs="宋体"/>
          <w:szCs w:val="24"/>
          <w:lang w:eastAsia="zh-CN" w:bidi="ar"/>
        </w:rPr>
        <w:t>年出现的各种小程序进行整合，它使用的是vue.</w:t>
      </w:r>
      <w:r>
        <w:rPr>
          <w:rFonts w:hAnsi="宋体" w:cs="宋体"/>
          <w:szCs w:val="24"/>
          <w:lang w:eastAsia="zh-CN" w:bidi="ar"/>
        </w:rPr>
        <w:t>js</w:t>
      </w:r>
      <w:r>
        <w:rPr>
          <w:rFonts w:hint="eastAsia" w:hAnsi="宋体" w:cs="宋体"/>
          <w:szCs w:val="24"/>
          <w:lang w:eastAsia="zh-CN" w:bidi="ar"/>
        </w:rPr>
        <w:t>的语法和微信小程序的API，vue.</w:t>
      </w:r>
      <w:r>
        <w:rPr>
          <w:rFonts w:hAnsi="宋体" w:cs="宋体"/>
          <w:szCs w:val="24"/>
          <w:lang w:eastAsia="zh-CN" w:bidi="ar"/>
        </w:rPr>
        <w:t>js</w:t>
      </w:r>
      <w:r>
        <w:rPr>
          <w:rFonts w:hint="eastAsia" w:hAnsi="宋体" w:cs="宋体"/>
          <w:szCs w:val="24"/>
          <w:lang w:eastAsia="zh-CN" w:bidi="ar"/>
        </w:rPr>
        <w:t>和微信小程序都拥有庞大的生态，uni-app继承了这些。同时uni-app提供了自己的内置组件和API接口，覆盖了大多数的业务需求。</w:t>
      </w:r>
    </w:p>
    <w:p>
      <w:pPr>
        <w:pStyle w:val="2"/>
        <w:spacing w:before="120"/>
        <w:ind w:firstLine="420"/>
        <w:rPr>
          <w:rFonts w:ascii="宋体" w:hAnsi="宋体" w:cs="宋体"/>
        </w:rPr>
      </w:pP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fldChar w:fldCharType="begin"/>
      </w:r>
      <w:r>
        <w:rPr>
          <w:rFonts w:ascii="宋体" w:hAnsi="宋体" w:cs="宋体"/>
        </w:rPr>
        <w:instrText xml:space="preserve"> INCLUDEPICTURE  "https://img.cdn.aliyun.dcloud.net.cn/uni-app/doc/uni-app-frame-0310.png" \* MERGEFORMATINET </w:instrText>
      </w:r>
      <w:r>
        <w:rPr>
          <w:rFonts w:ascii="宋体" w:hAnsi="宋体" w:cs="宋体"/>
        </w:rPr>
        <w:fldChar w:fldCharType="separate"/>
      </w:r>
      <w:r>
        <w:rPr>
          <w:rFonts w:ascii="宋体" w:hAnsi="宋体" w:cs="宋体"/>
        </w:rPr>
        <w:pict>
          <v:shape id="_x0000_i1025" o:spt="75" alt="IMG_256" type="#_x0000_t75" style="height:196.2pt;width:353.4pt;" filled="f" o:preferrelative="t" stroked="f" coordsize="21600,21600">
            <v:path/>
            <v:fill on="f" focussize="0,0"/>
            <v:stroke on="f" joinstyle="miter"/>
            <v:imagedata r:id="rId22" r:href="rId23" o:title=""/>
            <o:lock v:ext="edit" aspectratio="t"/>
            <w10:wrap type="none"/>
            <w10:anchorlock/>
          </v:shape>
        </w:pict>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r>
        <w:rPr>
          <w:rFonts w:ascii="宋体" w:hAnsi="宋体" w:cs="宋体"/>
        </w:rPr>
        <w:fldChar w:fldCharType="end"/>
      </w:r>
    </w:p>
    <w:p>
      <w:pPr>
        <w:pStyle w:val="2"/>
        <w:spacing w:before="120"/>
        <w:ind w:firstLine="420"/>
        <w:rPr>
          <w:rFonts w:ascii="宋体" w:hAnsi="宋体" w:cs="宋体"/>
        </w:rPr>
      </w:pPr>
    </w:p>
    <w:p>
      <w:pPr>
        <w:pStyle w:val="2"/>
        <w:spacing w:before="120" w:after="326" w:afterLines="100"/>
        <w:ind w:firstLine="420"/>
        <w:jc w:val="center"/>
        <w:rPr>
          <w:rFonts w:ascii="宋体" w:hAnsi="宋体" w:cs="宋体"/>
          <w:szCs w:val="21"/>
        </w:rPr>
      </w:pPr>
      <w:r>
        <w:rPr>
          <w:rFonts w:hint="eastAsia" w:ascii="宋体" w:hAnsi="宋体" w:cs="宋体"/>
          <w:szCs w:val="21"/>
        </w:rPr>
        <w:t>图2.1</w:t>
      </w:r>
      <w:r>
        <w:rPr>
          <w:rFonts w:ascii="宋体" w:hAnsi="宋体" w:cs="宋体"/>
          <w:szCs w:val="21"/>
        </w:rPr>
        <w:t xml:space="preserve">  </w:t>
      </w:r>
      <w:r>
        <w:rPr>
          <w:rFonts w:hint="eastAsia" w:ascii="宋体" w:hAnsi="宋体" w:cs="宋体"/>
          <w:szCs w:val="21"/>
        </w:rPr>
        <w:t>uni-app功能框架图</w:t>
      </w:r>
    </w:p>
    <w:p>
      <w:pPr>
        <w:pStyle w:val="5"/>
        <w:spacing w:before="163"/>
        <w:ind w:left="0" w:leftChars="0" w:right="102" w:rightChars="0"/>
      </w:pPr>
      <w:bookmarkStart w:id="47" w:name="_Toc25272"/>
      <w:bookmarkStart w:id="48" w:name="_Toc26986"/>
      <w:bookmarkStart w:id="49" w:name="_Toc8514"/>
      <w:r>
        <w:t>2</w:t>
      </w:r>
      <w:r>
        <w:rPr>
          <w:rFonts w:hint="eastAsia"/>
        </w:rPr>
        <w:t xml:space="preserve">.2.7 </w:t>
      </w:r>
      <w:r>
        <w:t xml:space="preserve"> </w:t>
      </w:r>
      <w:r>
        <w:rPr>
          <w:rFonts w:hint="eastAsia"/>
        </w:rPr>
        <w:t>JWT</w:t>
      </w:r>
      <w:bookmarkEnd w:id="47"/>
      <w:bookmarkEnd w:id="48"/>
      <w:bookmarkEnd w:id="49"/>
      <w:r>
        <w:rPr>
          <w:rFonts w:hint="eastAsia"/>
        </w:rPr>
        <w:t xml:space="preserve"> </w:t>
      </w:r>
    </w:p>
    <w:p>
      <w:pPr>
        <w:pStyle w:val="44"/>
        <w:ind w:firstLine="420" w:firstLineChars="0"/>
        <w:rPr>
          <w:lang w:eastAsia="zh-CN"/>
        </w:rPr>
      </w:pPr>
      <w:r>
        <w:rPr>
          <w:rFonts w:hint="eastAsia"/>
          <w:lang w:eastAsia="zh-CN"/>
        </w:rPr>
        <w:t>JWT（JSON Web Token）</w:t>
      </w:r>
      <w:r>
        <w:rPr>
          <w:rFonts w:hint="eastAsia"/>
        </w:rPr>
        <w:t>，</w:t>
      </w:r>
      <w:r>
        <w:rPr>
          <w:rFonts w:hint="eastAsia"/>
          <w:lang w:eastAsia="zh-CN"/>
        </w:rPr>
        <w:t>是当前最主流的跨域认证解决方案，解决了传统的Session认证扩展性差、耗费服务器内存资源的问题，JWT由Header（头部）、Payload（负载）、Signature（签名）三部分组成。头部的JSON对象描述签名的算法以及令牌的类型，负载部分的JSON对象用来存放用户信息，官方提供7个字段，可以自定义配置，通过Base64URL算法将JSON对象串型化，这一部分是可逆的，不可存放敏感信息。签名部分是对前面两部分的签名，防止数据篡改。</w:t>
      </w:r>
    </w:p>
    <w:p>
      <w:pPr>
        <w:pStyle w:val="5"/>
        <w:spacing w:before="163"/>
        <w:ind w:left="0" w:leftChars="0" w:rightChars="0"/>
        <w:contextualSpacing/>
      </w:pPr>
      <w:bookmarkStart w:id="50" w:name="_Toc6011"/>
      <w:bookmarkStart w:id="51" w:name="_Toc25631"/>
      <w:bookmarkStart w:id="52" w:name="_Toc8418"/>
      <w:r>
        <w:t>2.</w:t>
      </w:r>
      <w:r>
        <w:rPr>
          <w:rFonts w:hint="eastAsia"/>
        </w:rPr>
        <w:t>2.8</w:t>
      </w:r>
      <w:r>
        <w:t xml:space="preserve">  </w:t>
      </w:r>
      <w:r>
        <w:rPr>
          <w:rFonts w:hint="eastAsia"/>
        </w:rPr>
        <w:t>Flex 布局</w:t>
      </w:r>
      <w:bookmarkEnd w:id="50"/>
      <w:bookmarkEnd w:id="51"/>
      <w:bookmarkEnd w:id="52"/>
    </w:p>
    <w:p>
      <w:pPr>
        <w:pStyle w:val="44"/>
        <w:rPr>
          <w:lang w:eastAsia="zh-CN"/>
        </w:rPr>
      </w:pPr>
      <w:r>
        <w:rPr>
          <w:rFonts w:hint="eastAsia"/>
          <w:lang w:eastAsia="zh-CN"/>
        </w:rPr>
        <w:t>Flex布局一般称为弹性盒子布局，是W3C于2009年提出的页面布局方案，相对于传统的网页布局，弹性盒子布局是基于页面各元素之间的比例和位置而选择元素位置，元素的位置根据不同的屏幕大小位置会发生变化，也就是说元素之间是一种相对位置，而传统的盒模型各元素之间是一种绝对位置，弹性盒布局解决了当下互联网多终端屏幕大小不同而导致传统布局方式页面比例失调的问题。但是目前只兼容IE9以上版本。</w:t>
      </w:r>
    </w:p>
    <w:bookmarkEnd w:id="11"/>
    <w:bookmarkEnd w:id="12"/>
    <w:p>
      <w:pPr>
        <w:pStyle w:val="5"/>
        <w:spacing w:before="163"/>
        <w:ind w:left="0" w:leftChars="0" w:right="240"/>
      </w:pPr>
      <w:bookmarkStart w:id="53" w:name="_Toc8601"/>
      <w:r>
        <w:t>2</w:t>
      </w:r>
      <w:r>
        <w:rPr>
          <w:rFonts w:hint="eastAsia"/>
        </w:rPr>
        <w:t xml:space="preserve">.2.9 </w:t>
      </w:r>
      <w:r>
        <w:t xml:space="preserve"> </w:t>
      </w:r>
      <w:r>
        <w:rPr>
          <w:rFonts w:hint="eastAsia"/>
        </w:rPr>
        <w:t>Websocket协议</w:t>
      </w:r>
      <w:bookmarkEnd w:id="53"/>
    </w:p>
    <w:p>
      <w:pPr>
        <w:ind w:firstLine="480" w:firstLineChars="200"/>
      </w:pPr>
      <w:r>
        <w:rPr>
          <w:rFonts w:hint="eastAsia"/>
        </w:rPr>
        <w:t>由于HTTP协议存在着固定的缺陷——请求只能从客户端发起，是一种“你问我答”的模式，导致HTTP协议不能主动的将信息推送给客户端，这种单向请求的特点，就导致请求只能由客户端发起然后服务端对客户端请求进行相应，而服务端有了变化客户端却无从知晓，比如：想要实现天气有变化实时通知给用户，过往通过客户端定期发送请求来解决，虽然后来开发人员对“轮询”的方式进行了升级出现了“长轮询”，但是“长轮询”相较于“轮询”不同是——在服务器有变化的时候给客户端相应，而不是之前“你问我答”的方式，但还是一种长连接，而HTTP是一个发送简单信息的昂贵的网络协议，这会导致无论服务器是否有新消息传送，都要建立昂贵的连接</w:t>
      </w:r>
      <w:r>
        <w:rPr>
          <w:rFonts w:hint="eastAsia"/>
          <w:vertAlign w:val="superscript"/>
        </w:rPr>
        <w:t>[8]</w:t>
      </w:r>
      <w:r>
        <w:rPr>
          <w:rFonts w:hint="eastAsia"/>
        </w:rPr>
        <w:t>。Websocket就是在这样的背景下诞生的，相对应的Websocket协议支持服务端主动推送消息给客户端，它是服务器推送技术的一种。Websocket并非完全独立于HTTP，在握手阶段使用的HTTP协议，因此可以通过各种HTTP代理服务器。可以发送文本或者以二级制的方式发送视频文件等，并且数据格式轻量，速度更快，效率更高，但是Websocket需要更高的浏览器规范，并且会给服务器带来延迟，并且还存在一些问题，比如使用使用HTTP进行安全和混合内容处理</w:t>
      </w:r>
      <w:r>
        <w:rPr>
          <w:rFonts w:hint="eastAsia"/>
          <w:vertAlign w:val="superscript"/>
        </w:rPr>
        <w:t>[9]</w:t>
      </w:r>
      <w:r>
        <w:rPr>
          <w:rFonts w:hint="eastAsia"/>
        </w:rPr>
        <w:t>。</w:t>
      </w:r>
    </w:p>
    <w:p>
      <w:pPr>
        <w:pStyle w:val="47"/>
        <w:spacing w:afterLines="0"/>
        <w:ind w:firstLine="0"/>
      </w:pPr>
      <w:bookmarkStart w:id="54" w:name="_Toc16987"/>
      <w:r>
        <w:br w:type="page"/>
      </w:r>
      <w:bookmarkStart w:id="55" w:name="_Toc32282"/>
      <w:r>
        <w:rPr>
          <w:rFonts w:hint="eastAsia" w:ascii="黑体" w:hAnsi="黑体" w:cs="黑体"/>
        </w:rPr>
        <w:t>3</w:t>
      </w:r>
      <w:r>
        <w:t xml:space="preserve"> </w:t>
      </w:r>
      <w:bookmarkEnd w:id="54"/>
      <w:r>
        <w:t xml:space="preserve"> </w:t>
      </w:r>
      <w:r>
        <w:rPr>
          <w:rFonts w:hint="eastAsia"/>
        </w:rPr>
        <w:t>系统分析</w:t>
      </w:r>
      <w:bookmarkEnd w:id="55"/>
    </w:p>
    <w:p>
      <w:pPr>
        <w:pStyle w:val="4"/>
        <w:spacing w:before="163"/>
      </w:pPr>
      <w:bookmarkStart w:id="56" w:name="_Toc29782"/>
      <w:r>
        <w:rPr>
          <w:rFonts w:hint="eastAsia"/>
        </w:rPr>
        <w:t>3</w:t>
      </w:r>
      <w:r>
        <w:t xml:space="preserve">.1  </w:t>
      </w:r>
      <w:r>
        <w:rPr>
          <w:rFonts w:hint="eastAsia"/>
        </w:rPr>
        <w:t>复杂工程问题说明</w:t>
      </w:r>
      <w:bookmarkEnd w:id="56"/>
    </w:p>
    <w:p>
      <w:pPr>
        <w:ind w:firstLine="482"/>
      </w:pPr>
      <w:r>
        <w:rPr>
          <w:rFonts w:hint="eastAsia"/>
        </w:rPr>
        <w:t xml:space="preserve">复杂工程问题特性要求一共 </w:t>
      </w:r>
      <w:r>
        <w:t xml:space="preserve">7 </w:t>
      </w:r>
      <w:r>
        <w:rPr>
          <w:rFonts w:hint="eastAsia"/>
        </w:rPr>
        <w:t xml:space="preserve">条，本次开发满足第 </w:t>
      </w:r>
      <w:r>
        <w:t xml:space="preserve">1 </w:t>
      </w:r>
      <w:r>
        <w:rPr>
          <w:rFonts w:hint="eastAsia"/>
        </w:rPr>
        <w:t xml:space="preserve">条、第 </w:t>
      </w:r>
      <w:r>
        <w:t xml:space="preserve">4 </w:t>
      </w:r>
      <w:r>
        <w:rPr>
          <w:rFonts w:hint="eastAsia"/>
        </w:rPr>
        <w:t xml:space="preserve">条和第 </w:t>
      </w:r>
      <w:r>
        <w:t xml:space="preserve">7 </w:t>
      </w:r>
      <w:r>
        <w:rPr>
          <w:rFonts w:hint="eastAsia"/>
        </w:rPr>
        <w:t>条，具体情况如下：</w:t>
      </w:r>
    </w:p>
    <w:p>
      <w:pPr>
        <w:ind w:firstLine="482"/>
      </w:pPr>
      <w:r>
        <w:rPr>
          <w:rFonts w:hint="eastAsia"/>
        </w:rPr>
        <w:t>（1）第一条特性要求：必须运用深入的工程原理，经过分析才可能得到解决。 总体上，没有固定的、简单重复的规程、方法等解决这种问题，而是需要从深入的（不是浅显的）基本原理出发，且需要经过分析（不是直接套用）才可能解决。</w:t>
      </w:r>
    </w:p>
    <w:p>
      <w:pPr>
        <w:ind w:firstLine="482"/>
      </w:pPr>
      <w:r>
        <w:rPr>
          <w:rFonts w:hint="eastAsia"/>
        </w:rPr>
        <w:t>在开发之前，分析所用技术，对以论坛类App进行需求分析，对所用的uni-app框架及要使用的服务端开发技术进行深入的了解。在系统设计的过程中遵循软件工程规范，完成系统的需求分析、系统详细设计，梳理各模块之间关系，力求提高系统的稳定性、合理性以及可拓展性；在数据库设计过程中贴近数据库设计三大范式，本着需求&gt;优化&gt;三大范式的原则设计22个数据库表。按照功能划分，App端共包括以下模块，分别是文章模块、话题模块、用户模块、评论模块、设置模块、广告模块，管理端对对应的模块进行管理，每个模块在开发时所用的技术和解决方案各不相同。</w:t>
      </w:r>
    </w:p>
    <w:p>
      <w:pPr>
        <w:pStyle w:val="44"/>
        <w:rPr>
          <w:lang w:eastAsia="zh-CN"/>
        </w:rPr>
      </w:pPr>
      <w:r>
        <w:rPr>
          <w:rFonts w:hint="eastAsia"/>
          <w:lang w:eastAsia="zh-CN"/>
        </w:rPr>
        <w:t>（2）</w:t>
      </w:r>
      <w:r>
        <w:rPr>
          <w:lang w:eastAsia="zh-CN"/>
        </w:rPr>
        <w:t>第四条特性要求：不是仅靠常用方法就可以完全解决的。常用的方法无法完全解决，就需要综合，需要寻求新的方法。当然，这种新的方法通常是受已有方法的启发、改造而来，也可以是多种方法综合而来。体现的是对学生“综合”能力和“开发”工具能力的要求。</w:t>
      </w:r>
    </w:p>
    <w:p>
      <w:pPr>
        <w:pStyle w:val="44"/>
        <w:rPr>
          <w:lang w:eastAsia="zh-CN"/>
        </w:rPr>
      </w:pPr>
      <w:r>
        <w:rPr>
          <w:rFonts w:hint="eastAsia"/>
        </w:rPr>
        <w:t>App端采用SpringBoot+uni-app框架，前后端分离的架构模式，有利于代码的解耦和功能的拓展，App的服务端开发工具选择更加智能的Intellij IDEA，采用MySQl数据库，使用postman对服务端接口进行测试，前端使用HBuilder X作为开发工具，其最大的特点是响应速度快、自定义代码提示库。</w:t>
      </w:r>
      <w:r>
        <w:rPr>
          <w:rFonts w:hint="eastAsia"/>
          <w:lang w:eastAsia="zh-CN"/>
        </w:rPr>
        <w:t>在管理端使用NPM构建单页面应用，使用vue官当提供的cli，为单页面应用搭建脚手架。使用JWT技术基于token认证，对需要权限才可访问的接口进行保护，与传统的session认证相比，降低服务端内存开销，并且支持跨语言、跨端。在管理端基于Spring Security将不同权限的管理员所显示的菜单项动态显示，对需要权限才可访问的接口进行保护。</w:t>
      </w:r>
    </w:p>
    <w:p>
      <w:pPr>
        <w:pStyle w:val="44"/>
        <w:rPr>
          <w:lang w:eastAsia="zh-CN"/>
        </w:rPr>
      </w:pPr>
      <w:r>
        <w:rPr>
          <w:rFonts w:hint="eastAsia"/>
          <w:color w:val="000000"/>
          <w:lang w:eastAsia="zh-CN"/>
        </w:rPr>
        <w:t>（</w:t>
      </w:r>
      <w:r>
        <w:rPr>
          <w:color w:val="000000"/>
          <w:lang w:eastAsia="zh-CN"/>
        </w:rPr>
        <w:t>3</w:t>
      </w:r>
      <w:r>
        <w:rPr>
          <w:rFonts w:hint="eastAsia"/>
          <w:color w:val="000000"/>
          <w:lang w:eastAsia="zh-CN"/>
        </w:rPr>
        <w:t>）</w:t>
      </w:r>
      <w:r>
        <w:rPr>
          <w:rFonts w:hint="eastAsia"/>
          <w:lang w:eastAsia="zh-CN"/>
        </w:rPr>
        <w:t xml:space="preserve">第七条特性要求：具有较高的综合性，包含多个相互关联的子问题。体现问题和系统的规模、难度、复杂度、综合性。 </w:t>
      </w:r>
    </w:p>
    <w:p>
      <w:pPr>
        <w:pStyle w:val="44"/>
        <w:rPr>
          <w:lang w:eastAsia="zh-CN"/>
        </w:rPr>
      </w:pPr>
      <w:r>
        <w:rPr>
          <w:rFonts w:hint="eastAsia"/>
          <w:lang w:eastAsia="zh-CN"/>
        </w:rPr>
        <w:t>App端包含文章模块、话题模块、用户模块、评论模块、设置模块、广告模块，各模块之间互有关联，数据库表之间关联关系较多，文章模块包含，文章模块包含文章的查看、点赞、评论、收藏、关注文章作者、参与话题等功能、所以文章表、文章分类、用户表、用户信息表、话题表、话题分类表、收藏表、评论表、图标表通过用户id和文章id进行关联；话题模块包含话题查看和新增，主要是话题分类和话题表、文章表通过话题id进行关联；用户模块包含在线聊天、个人中心等，主要是用户表、用户信息表、粉丝表、聊天未读记录表通过用户id进行关联；设置模块主要是用户信息的修改，主要是用户表余用户信息表通过用户id进行关联。</w:t>
      </w:r>
    </w:p>
    <w:p>
      <w:pPr>
        <w:pStyle w:val="44"/>
        <w:rPr>
          <w:lang w:eastAsia="zh-CN"/>
        </w:rPr>
      </w:pPr>
      <w:r>
        <w:rPr>
          <w:rFonts w:hint="eastAsia"/>
          <w:lang w:eastAsia="zh-CN"/>
        </w:rPr>
        <w:t>管理端相对的各模块耦合性较低，用户管理模块主要是用户信息的查看和修改，用户表与用户信息表进行关联；文章管理模块和话题管理模块，将文章表、话题表、文章分类、话题分类进行关联；管理端设计成多管理员，不同管理员权限设置不同，管理不同模块，将用户表、角色表、菜单表进行关联。</w:t>
      </w:r>
    </w:p>
    <w:p>
      <w:pPr>
        <w:pStyle w:val="44"/>
        <w:rPr>
          <w:lang w:eastAsia="zh-CN"/>
        </w:rPr>
      </w:pPr>
      <w:r>
        <w:rPr>
          <w:rFonts w:hint="eastAsia"/>
          <w:lang w:eastAsia="zh-CN"/>
        </w:rPr>
        <w:t>综上满足该系统有一定的规模和复杂。</w:t>
      </w:r>
    </w:p>
    <w:p>
      <w:pPr>
        <w:pStyle w:val="4"/>
        <w:spacing w:before="163"/>
      </w:pPr>
      <w:bookmarkStart w:id="57" w:name="_Toc14579"/>
      <w:bookmarkStart w:id="58" w:name="_Toc14169"/>
      <w:r>
        <w:t>3</w:t>
      </w:r>
      <w:r>
        <w:rPr>
          <w:rFonts w:hint="eastAsia"/>
        </w:rPr>
        <w:t>.</w:t>
      </w:r>
      <w:r>
        <w:t xml:space="preserve">2 </w:t>
      </w:r>
      <w:r>
        <w:rPr>
          <w:rFonts w:hint="eastAsia"/>
        </w:rPr>
        <w:t xml:space="preserve"> 系统功能</w:t>
      </w:r>
      <w:bookmarkEnd w:id="57"/>
      <w:r>
        <w:rPr>
          <w:rFonts w:hint="eastAsia"/>
        </w:rPr>
        <w:t>需求概述</w:t>
      </w:r>
      <w:bookmarkEnd w:id="58"/>
    </w:p>
    <w:p>
      <w:pPr>
        <w:rPr>
          <w:rFonts w:ascii="宋体" w:hAnsi="宋体" w:cs="宋体"/>
        </w:rPr>
      </w:pPr>
      <w:r>
        <w:rPr>
          <w:rFonts w:hint="eastAsia" w:ascii="宋体" w:hAnsi="宋体" w:cs="宋体"/>
        </w:rPr>
        <w:t>首先是移动App方面，很多App并不像管理系统一样，必须要登录才可以访问，这里我是这样设计的，于是就需要对接口进行保护，需要登录才能访问的界面和API，未登录状态下不可以访问。用户角色分为游客（未登录）只能访问App开放的一些界面和服务器端的接口，而用户登录之后才可以访问全部功能，也开放了服务器端的全部接口。</w:t>
      </w:r>
    </w:p>
    <w:p>
      <w:pPr>
        <w:rPr>
          <w:rFonts w:ascii="宋体" w:hAnsi="宋体" w:cs="宋体"/>
        </w:rPr>
      </w:pPr>
      <w:r>
        <w:rPr>
          <w:rFonts w:hint="eastAsia" w:ascii="宋体" w:hAnsi="宋体" w:cs="宋体"/>
        </w:rPr>
        <w:t>同时作为一款APP必须要有对应的管理系统，针对管理者开发，本系统将管理者的身份权限划分为以下几个，分别是超级管理员（开放全部接口）、文章管理员、数据库管理员、用户管理员、广告管理员、系统管理员、话题管理员，这些不同身份的管理员可以访问不同的管理功能（如：话题管理员管理话题部分），当然这些权限完全是动态的，可以在数据库中修改即可，这样设计使得系统管理更加清晰，每种身份各司其职、分工明确。</w:t>
      </w:r>
    </w:p>
    <w:p>
      <w:pPr>
        <w:pStyle w:val="4"/>
        <w:spacing w:before="163"/>
      </w:pPr>
      <w:bookmarkStart w:id="59" w:name="_Toc27700"/>
      <w:bookmarkStart w:id="60" w:name="_Toc25177"/>
      <w:r>
        <w:t>3</w:t>
      </w:r>
      <w:r>
        <w:rPr>
          <w:rFonts w:hint="eastAsia"/>
        </w:rPr>
        <w:t>.</w:t>
      </w:r>
      <w:r>
        <w:t xml:space="preserve">3  </w:t>
      </w:r>
      <w:r>
        <w:rPr>
          <w:rFonts w:hint="eastAsia"/>
        </w:rPr>
        <w:t>系统功能需求分析</w:t>
      </w:r>
      <w:bookmarkEnd w:id="59"/>
      <w:bookmarkEnd w:id="60"/>
    </w:p>
    <w:p>
      <w:pPr>
        <w:ind w:firstLine="482"/>
      </w:pPr>
      <w:r>
        <w:rPr>
          <w:rFonts w:hint="eastAsia"/>
        </w:rPr>
        <w:t>2</w:t>
      </w:r>
      <w:r>
        <w:t>0</w:t>
      </w:r>
      <w:r>
        <w:rPr>
          <w:rFonts w:hint="eastAsia"/>
        </w:rPr>
        <w:t>世纪8</w:t>
      </w:r>
      <w:r>
        <w:t>0</w:t>
      </w:r>
      <w:r>
        <w:rPr>
          <w:rFonts w:hint="eastAsia"/>
        </w:rPr>
        <w:t>年代后期，逐渐的形成了软件工程的子领域——需求工程，需求工程是使用已经验证过的有效的方法和技术进行需求分析，以此来帮助分析人员理解问题并定义目标系统</w:t>
      </w:r>
      <w:r>
        <w:rPr>
          <w:rFonts w:hint="eastAsia" w:ascii="宋体" w:hAnsi="宋体" w:cs="宋体"/>
          <w:vertAlign w:val="superscript"/>
        </w:rPr>
        <w:t>[10]</w:t>
      </w:r>
      <w:r>
        <w:rPr>
          <w:rFonts w:hint="eastAsia"/>
        </w:rPr>
        <w:t>。研究表明</w:t>
      </w:r>
      <w:r>
        <w:t>74</w:t>
      </w:r>
      <w:r>
        <w:rPr>
          <w:rFonts w:hint="eastAsia"/>
        </w:rPr>
        <w:t>%的面向需求的软件缺陷是在项目的需求分析阶段造成的。</w:t>
      </w:r>
    </w:p>
    <w:p>
      <w:pPr>
        <w:pStyle w:val="5"/>
        <w:spacing w:beforeLines="0"/>
        <w:ind w:left="0" w:leftChars="0" w:rightChars="0"/>
      </w:pPr>
      <w:bookmarkStart w:id="61" w:name="_Toc5551"/>
      <w:bookmarkStart w:id="62" w:name="_Toc22341"/>
      <w:r>
        <w:t>3</w:t>
      </w:r>
      <w:r>
        <w:rPr>
          <w:rFonts w:hint="eastAsia"/>
        </w:rPr>
        <w:t>.</w:t>
      </w:r>
      <w:r>
        <w:t>3</w:t>
      </w:r>
      <w:r>
        <w:rPr>
          <w:rFonts w:hint="eastAsia"/>
        </w:rPr>
        <w:t>.1</w:t>
      </w:r>
      <w:r>
        <w:t xml:space="preserve">  </w:t>
      </w:r>
      <w:r>
        <w:rPr>
          <w:rFonts w:hint="eastAsia"/>
        </w:rPr>
        <w:t>用户功能需求分析</w:t>
      </w:r>
      <w:bookmarkEnd w:id="61"/>
      <w:bookmarkEnd w:id="62"/>
    </w:p>
    <w:p>
      <w:r>
        <w:rPr>
          <w:rFonts w:hint="eastAsia"/>
        </w:rPr>
        <w:t>（1）游客功能需求分析</w:t>
      </w:r>
    </w:p>
    <w:p>
      <w:pPr>
        <w:ind w:firstLine="480" w:firstLineChars="200"/>
      </w:pPr>
      <w:r>
        <w:rPr>
          <w:rFonts w:hint="eastAsia"/>
        </w:rPr>
        <w:t>① 游客不需要注册登录就可以查看论坛的文章列表、话题列表、查询指定用户。</w:t>
      </w:r>
    </w:p>
    <w:p>
      <w:pPr>
        <w:ind w:firstLine="482"/>
      </w:pPr>
      <w:r>
        <w:rPr>
          <w:rFonts w:hint="eastAsia"/>
        </w:rPr>
        <w:t>② 查询指定文章、查询指定话题、从数据库的层面看，游客只有部分查询操作，没有增删改的操作。</w:t>
      </w:r>
    </w:p>
    <w:p>
      <w:r>
        <w:rPr>
          <w:rFonts w:hint="eastAsia"/>
        </w:rPr>
        <w:t>（2）注册用户功能需求分析</w:t>
      </w:r>
    </w:p>
    <w:p>
      <w:pPr>
        <w:ind w:left="420" w:firstLine="62"/>
      </w:pPr>
      <w:r>
        <w:rPr>
          <w:rFonts w:hint="eastAsia"/>
        </w:rPr>
        <w:t>① 用户注册后登录即可解锁全部功能，包括对文章的评论、点赞，对文章作者的</w:t>
      </w:r>
      <w:r>
        <w:rPr>
          <w:rFonts w:hint="eastAsia"/>
          <w:color w:val="000000"/>
        </w:rPr>
        <w:t>关注、拉黑，关注后的人将会出现在他的关注列表中，关注人的文章也会出现在关注人文章列表中。（段落左顶格）</w:t>
      </w:r>
    </w:p>
    <w:p>
      <w:pPr>
        <w:ind w:firstLine="482"/>
      </w:pPr>
      <w:r>
        <w:rPr>
          <w:rFonts w:hint="eastAsia"/>
        </w:rPr>
        <w:t>② 用户可以创建文章，上传图片，并且可以选择文章的分类和文章所属的话题分类，如果没有该话题，用户可以自己创建话题，用户在创建文章的时候，如果用户希望更多的人能够评论该文章，可以设置文章的悬赏金额，（称之为“贝利”），同时其他用户如果评论了该文章，文章作者对其评论可以进行采纳、与此同时，该文章悬赏的贝利数将会增加到被采纳用户的账户中。</w:t>
      </w:r>
    </w:p>
    <w:p>
      <w:pPr>
        <w:ind w:firstLine="482"/>
      </w:pPr>
      <w:r>
        <w:rPr>
          <w:rFonts w:hint="eastAsia"/>
        </w:rPr>
        <w:t>③</w:t>
      </w:r>
      <w:r>
        <w:t xml:space="preserve"> </w:t>
      </w:r>
      <w:r>
        <w:rPr>
          <w:rFonts w:hint="eastAsia"/>
        </w:rPr>
        <w:t>用户可以和指定的人发送文字进行在线聊天。</w:t>
      </w:r>
    </w:p>
    <w:p>
      <w:pPr>
        <w:ind w:firstLine="482"/>
      </w:pPr>
      <w:r>
        <w:rPr>
          <w:rFonts w:hint="eastAsia"/>
        </w:rPr>
        <w:t>④ 用户有签到功能用来获得贝利。</w:t>
      </w:r>
    </w:p>
    <w:p>
      <w:pPr>
        <w:ind w:firstLine="482"/>
      </w:pPr>
      <w:r>
        <w:rPr>
          <w:rFonts w:hint="eastAsia"/>
        </w:rPr>
        <w:t>⑤ 用户可以修改大部分个人信息，唯一不可以修改的是用户的登录名，因为这作为用户的登录信息，在用户表中是和id一样的唯一标识。</w:t>
      </w:r>
    </w:p>
    <w:p>
      <w:pPr>
        <w:pStyle w:val="5"/>
        <w:spacing w:beforeLines="0"/>
        <w:ind w:left="0" w:leftChars="0" w:rightChars="0"/>
      </w:pPr>
      <w:bookmarkStart w:id="63" w:name="_Toc28001"/>
      <w:bookmarkStart w:id="64" w:name="_Toc27081"/>
      <w:r>
        <w:t>3</w:t>
      </w:r>
      <w:r>
        <w:rPr>
          <w:rFonts w:hint="eastAsia"/>
        </w:rPr>
        <w:t>.</w:t>
      </w:r>
      <w:r>
        <w:t>3</w:t>
      </w:r>
      <w:r>
        <w:rPr>
          <w:rFonts w:hint="eastAsia"/>
        </w:rPr>
        <w:t>.2</w:t>
      </w:r>
      <w:r>
        <w:t xml:space="preserve">  </w:t>
      </w:r>
      <w:r>
        <w:rPr>
          <w:rFonts w:hint="eastAsia"/>
        </w:rPr>
        <w:t>管理者功能需求分析</w:t>
      </w:r>
      <w:bookmarkEnd w:id="63"/>
      <w:bookmarkEnd w:id="64"/>
    </w:p>
    <w:p>
      <w:pPr>
        <w:ind w:firstLine="482"/>
      </w:pPr>
      <w:r>
        <w:rPr>
          <w:rFonts w:hint="eastAsia"/>
        </w:rPr>
        <w:t>（1）管理者的操作界面不在App端，而有其专门的一个PC端管理系统。因为是后端管理系统，因为必须登录才能访问，并且每种身份的管理员可以管理一个或多个业务，需要有一套权限控制。</w:t>
      </w:r>
    </w:p>
    <w:p>
      <w:pPr>
        <w:ind w:firstLine="482"/>
      </w:pPr>
      <w:r>
        <w:rPr>
          <w:rFonts w:hint="eastAsia"/>
        </w:rPr>
        <w:t>（2）管理者的身份在数据库中定义，分为</w:t>
      </w:r>
      <w:r>
        <w:rPr>
          <w:rFonts w:hint="eastAsia" w:ascii="宋体" w:hAnsi="宋体" w:cs="宋体"/>
        </w:rPr>
        <w:t>超级管理员（开放全部接口）、文章管理员、数据库管理员、用户管理员、广告管理员、系统管理员、话题管理员等，每种管理员可以访问其名字中带有的系统功能和与该功能。这些全部可以由超级管理员动态的修改。</w:t>
      </w:r>
    </w:p>
    <w:p>
      <w:pPr>
        <w:pStyle w:val="44"/>
        <w:rPr>
          <w:lang w:eastAsia="zh-CN"/>
        </w:rPr>
      </w:pPr>
      <w:r>
        <w:rPr>
          <w:rFonts w:hint="eastAsia"/>
          <w:lang w:eastAsia="zh-CN"/>
        </w:rPr>
        <w:t>（3）超级管理员除了可以使用其他管理员使用的全部功能外，还可以动态的管理权限，控制其他管理员可以使用的功能。</w:t>
      </w:r>
    </w:p>
    <w:p>
      <w:pPr>
        <w:pStyle w:val="51"/>
        <w:spacing w:before="0" w:beforeLines="0" w:after="220"/>
        <w:jc w:val="both"/>
        <w:outlineLvl w:val="0"/>
        <w:rPr>
          <w:rFonts w:ascii="黑体" w:hAnsi="黑体" w:cs="黑体"/>
          <w:b w:val="0"/>
          <w:bCs/>
          <w:sz w:val="30"/>
          <w:szCs w:val="30"/>
        </w:rPr>
      </w:pPr>
      <w:bookmarkStart w:id="65" w:name="_Toc451502978"/>
      <w:bookmarkStart w:id="66" w:name="_Toc358227202"/>
      <w:bookmarkStart w:id="67" w:name="_Toc358032250"/>
      <w:bookmarkStart w:id="68" w:name="_Toc282346131"/>
      <w:bookmarkStart w:id="69" w:name="_Toc281401527"/>
      <w:bookmarkStart w:id="70" w:name="_Toc28684"/>
      <w:bookmarkStart w:id="71" w:name="_Toc327712647"/>
      <w:bookmarkStart w:id="72" w:name="_Toc29542"/>
      <w:bookmarkStart w:id="73" w:name="_Toc357689186"/>
      <w:bookmarkStart w:id="74" w:name="_Toc358222792"/>
      <w:bookmarkStart w:id="75" w:name="_Toc327712332"/>
      <w:bookmarkStart w:id="76" w:name="_Toc358280402"/>
      <w:r>
        <w:rPr>
          <w:rFonts w:ascii="黑体" w:hAnsi="黑体" w:cs="黑体"/>
          <w:b w:val="0"/>
          <w:bCs/>
          <w:sz w:val="30"/>
          <w:szCs w:val="30"/>
        </w:rPr>
        <w:br w:type="page"/>
      </w:r>
      <w:bookmarkStart w:id="77" w:name="_Toc9502"/>
      <w:r>
        <w:rPr>
          <w:rFonts w:ascii="黑体" w:hAnsi="黑体" w:cs="黑体"/>
          <w:b w:val="0"/>
          <w:bCs/>
          <w:sz w:val="30"/>
          <w:szCs w:val="30"/>
        </w:rPr>
        <w:t>4</w:t>
      </w:r>
      <w:r>
        <w:rPr>
          <w:rFonts w:hint="eastAsia" w:ascii="黑体" w:hAnsi="黑体" w:cs="黑体"/>
          <w:b w:val="0"/>
          <w:bCs/>
          <w:sz w:val="30"/>
          <w:szCs w:val="30"/>
        </w:rPr>
        <w:t xml:space="preserve"> </w:t>
      </w:r>
      <w:r>
        <w:rPr>
          <w:rFonts w:ascii="黑体" w:hAnsi="黑体" w:cs="黑体"/>
          <w:b w:val="0"/>
          <w:bCs/>
          <w:sz w:val="30"/>
          <w:szCs w:val="30"/>
        </w:rPr>
        <w:t xml:space="preserve"> </w:t>
      </w:r>
      <w:r>
        <w:rPr>
          <w:rFonts w:hint="eastAsia" w:ascii="黑体" w:hAnsi="黑体" w:cs="黑体"/>
          <w:b w:val="0"/>
          <w:bCs/>
          <w:sz w:val="30"/>
          <w:szCs w:val="30"/>
        </w:rPr>
        <w:t>系统设计</w:t>
      </w:r>
      <w:bookmarkEnd w:id="65"/>
      <w:bookmarkEnd w:id="66"/>
      <w:bookmarkEnd w:id="67"/>
      <w:bookmarkEnd w:id="68"/>
      <w:bookmarkEnd w:id="69"/>
      <w:bookmarkEnd w:id="70"/>
      <w:bookmarkEnd w:id="71"/>
      <w:bookmarkEnd w:id="72"/>
      <w:bookmarkEnd w:id="73"/>
      <w:bookmarkEnd w:id="74"/>
      <w:bookmarkEnd w:id="75"/>
      <w:bookmarkEnd w:id="76"/>
      <w:bookmarkEnd w:id="77"/>
    </w:p>
    <w:p>
      <w:pPr>
        <w:pStyle w:val="4"/>
        <w:spacing w:before="163"/>
      </w:pPr>
      <w:bookmarkStart w:id="78" w:name="_Toc17821"/>
      <w:bookmarkStart w:id="79" w:name="_Toc16318"/>
      <w:r>
        <w:t>4</w:t>
      </w:r>
      <w:r>
        <w:rPr>
          <w:rFonts w:hint="eastAsia"/>
        </w:rPr>
        <w:t>.1</w:t>
      </w:r>
      <w:r>
        <w:t xml:space="preserve">  </w:t>
      </w:r>
      <w:r>
        <w:rPr>
          <w:rFonts w:hint="eastAsia"/>
        </w:rPr>
        <w:t>系统设计的目标</w:t>
      </w:r>
      <w:bookmarkEnd w:id="78"/>
      <w:bookmarkEnd w:id="79"/>
    </w:p>
    <w:p>
      <w:pPr>
        <w:ind w:firstLine="482"/>
      </w:pPr>
      <w:r>
        <w:rPr>
          <w:rFonts w:hint="eastAsia"/>
        </w:rPr>
        <w:t>系统设计阶段是项目开发的关键环节之一，系统设计的质量直接决定了项目的质量和经济效益，因此整个系统设计阶段的各项工作都应该按照科学的方法和程序进行。如果说经过需求分析阶段软件设计人员明白系统“做什么”，那软件的系统设计阶段就是让开发人员明白“怎么做”。</w:t>
      </w:r>
    </w:p>
    <w:p>
      <w:pPr>
        <w:pStyle w:val="4"/>
        <w:spacing w:before="163"/>
      </w:pPr>
      <w:bookmarkStart w:id="80" w:name="_Toc10056"/>
      <w:bookmarkStart w:id="81" w:name="_Toc15968"/>
      <w:bookmarkStart w:id="82" w:name="_Toc6761"/>
      <w:bookmarkStart w:id="83" w:name="_Toc15584"/>
      <w:bookmarkStart w:id="84" w:name="_Toc28326"/>
      <w:bookmarkStart w:id="85" w:name="_Toc16492"/>
      <w:r>
        <w:t>4</w:t>
      </w:r>
      <w:r>
        <w:rPr>
          <w:rFonts w:hint="eastAsia"/>
        </w:rPr>
        <w:t>.2</w:t>
      </w:r>
      <w:bookmarkEnd w:id="80"/>
      <w:bookmarkEnd w:id="81"/>
      <w:bookmarkEnd w:id="82"/>
      <w:r>
        <w:t xml:space="preserve">  </w:t>
      </w:r>
      <w:r>
        <w:rPr>
          <w:rFonts w:hint="eastAsia"/>
        </w:rPr>
        <w:t>用例分析</w:t>
      </w:r>
      <w:bookmarkEnd w:id="83"/>
      <w:bookmarkEnd w:id="84"/>
      <w:bookmarkEnd w:id="85"/>
    </w:p>
    <w:p>
      <w:pPr>
        <w:pStyle w:val="44"/>
        <w:spacing w:after="326" w:afterLines="100"/>
        <w:rPr>
          <w:sz w:val="21"/>
          <w:szCs w:val="21"/>
          <w:lang w:eastAsia="zh-CN"/>
        </w:rPr>
      </w:pPr>
      <w:r>
        <w:rPr>
          <w:rFonts w:hint="eastAsia"/>
          <w:lang w:eastAsia="zh-CN"/>
        </w:rPr>
        <w:t>参与者、用例、系统边界是UML用例图的三个组成部分，首先要找出系统的参与者，根据参与者想要系统做的事情建立用例，对于用例的命名，我们一般使用带有动词的短语进行简单描述。UML用例图的主要作用是获取需求、指导测试、在整个建模过程中起到指导作用。</w:t>
      </w:r>
    </w:p>
    <w:p>
      <w:pPr>
        <w:pStyle w:val="5"/>
        <w:spacing w:before="163"/>
        <w:ind w:left="0" w:leftChars="0" w:rightChars="0"/>
      </w:pPr>
      <w:bookmarkStart w:id="86" w:name="_Toc30754"/>
      <w:bookmarkStart w:id="87" w:name="_Toc24774"/>
      <w:r>
        <w:t>4</w:t>
      </w:r>
      <w:r>
        <w:rPr>
          <w:rFonts w:hint="eastAsia"/>
        </w:rPr>
        <w:t xml:space="preserve">.2.1 </w:t>
      </w:r>
      <w:r>
        <w:t xml:space="preserve"> </w:t>
      </w:r>
      <w:r>
        <w:rPr>
          <w:rFonts w:hint="eastAsia"/>
        </w:rPr>
        <w:t>App端</w:t>
      </w:r>
      <w:bookmarkEnd w:id="86"/>
      <w:r>
        <w:rPr>
          <w:rFonts w:hint="eastAsia"/>
        </w:rPr>
        <w:t>用例分析</w:t>
      </w:r>
      <w:bookmarkEnd w:id="87"/>
    </w:p>
    <w:p>
      <w:pPr>
        <w:pStyle w:val="44"/>
        <w:rPr>
          <w:lang w:eastAsia="zh-CN"/>
        </w:rPr>
      </w:pPr>
      <w:r>
        <w:rPr>
          <w:rFonts w:hint="eastAsia"/>
          <w:lang w:eastAsia="zh-CN"/>
        </w:rPr>
        <w:t>（1）参与者主要有用户和游客。</w:t>
      </w:r>
    </w:p>
    <w:p>
      <w:pPr>
        <w:pStyle w:val="44"/>
        <w:rPr>
          <w:lang w:eastAsia="zh-CN"/>
        </w:rPr>
      </w:pPr>
      <w:r>
        <w:rPr>
          <w:rFonts w:hint="eastAsia"/>
          <w:lang w:eastAsia="zh-CN"/>
        </w:rPr>
        <w:t>（2）用例主要涉及到注册、登录；文章的查询、点赞、点踩、搜索、评论；话题的创建、查看、搜索；个人中心主要涉及到修改个人相关的信息已经获取到个人在使用app期间的一些数据；签到；用户与用户之间的在线聊天和拉黑、取消拉黑，查看其他用户个人空间等。</w:t>
      </w:r>
    </w:p>
    <w:p>
      <w:pPr>
        <w:pStyle w:val="44"/>
        <w:rPr>
          <w:lang w:eastAsia="zh-CN"/>
        </w:rPr>
      </w:pPr>
      <w:r>
        <w:rPr>
          <w:rFonts w:hint="eastAsia"/>
          <w:lang w:eastAsia="zh-CN"/>
        </w:rPr>
        <w:t>（3）系统边界为App端。</w:t>
      </w:r>
    </w:p>
    <w:p>
      <w:pPr>
        <w:pStyle w:val="44"/>
        <w:rPr>
          <w:lang w:eastAsia="zh-CN"/>
        </w:rPr>
      </w:pPr>
      <w:r>
        <w:rPr>
          <w:rFonts w:hint="eastAsia"/>
          <w:lang w:eastAsia="zh-CN"/>
        </w:rPr>
        <w:t>用例之间的关系时理解用例图的关键，用例之间关键为包含、泛化、扩展，其中包含关系指的是子用例具有基本用例的行为特征，箭头由基本用例指向子用例，如图4.1中“设置中心”包含了修改密码与修改资料；泛化类似于面向对象开发中的继承关系——子具有父的全部特征，并可以具有自己的特征，同时子也可以建立新的特征或行为覆盖了父的旧的特征或行为，不同的是继承是在开发阶段的概念，而泛化是在设计阶段的概念；扩展关系实际上与泛化关系类似，只不过在扩展关系中，对于新的用例有了不同的约束，例如图4.1中的采纳评论与评论之间的关系，“采纳评论”的约束是需要是“楼主”方可采纳，扩展关系的箭头方向是扩展用例指向基本用例。</w:t>
      </w:r>
    </w:p>
    <w:p>
      <w:pPr>
        <w:pStyle w:val="44"/>
        <w:ind w:firstLine="0" w:firstLineChars="0"/>
        <w:rPr>
          <w:lang w:eastAsia="zh-CN"/>
        </w:rPr>
      </w:pPr>
      <w:r>
        <w:rPr>
          <w:lang w:eastAsia="zh-CN"/>
        </w:rPr>
        <w:pict>
          <v:shape id="_x0000_i1026" o:spt="75" type="#_x0000_t75" style="height:463.8pt;width:453pt;" filled="f" o:preferrelative="t" stroked="f" coordsize="21600,21600">
            <v:path/>
            <v:fill on="f" focussize="0,0"/>
            <v:stroke on="f" joinstyle="miter"/>
            <v:imagedata r:id="rId24" o:title=""/>
            <o:lock v:ext="edit" aspectratio="f"/>
            <w10:wrap type="none"/>
            <w10:anchorlock/>
          </v:shape>
        </w:pict>
      </w:r>
    </w:p>
    <w:p>
      <w:pPr>
        <w:pStyle w:val="44"/>
        <w:spacing w:after="326" w:afterLines="100"/>
        <w:ind w:firstLine="420"/>
        <w:jc w:val="center"/>
        <w:rPr>
          <w:bCs/>
          <w:sz w:val="30"/>
          <w:szCs w:val="30"/>
          <w:lang w:eastAsia="zh-CN"/>
        </w:rPr>
      </w:pPr>
      <w:r>
        <w:rPr>
          <w:rFonts w:hint="eastAsia"/>
          <w:bCs/>
          <w:sz w:val="21"/>
          <w:szCs w:val="21"/>
          <w:lang w:eastAsia="zh-CN"/>
        </w:rPr>
        <w:t xml:space="preserve">图4.1 </w:t>
      </w:r>
      <w:r>
        <w:rPr>
          <w:bCs/>
          <w:sz w:val="21"/>
          <w:szCs w:val="21"/>
          <w:lang w:eastAsia="zh-CN"/>
        </w:rPr>
        <w:t xml:space="preserve"> </w:t>
      </w:r>
      <w:r>
        <w:rPr>
          <w:rFonts w:hint="eastAsia"/>
          <w:bCs/>
          <w:sz w:val="21"/>
          <w:szCs w:val="21"/>
          <w:lang w:eastAsia="zh-CN"/>
        </w:rPr>
        <w:t>App端用例图</w:t>
      </w:r>
    </w:p>
    <w:p>
      <w:pPr>
        <w:pStyle w:val="5"/>
        <w:spacing w:before="163"/>
        <w:ind w:left="0" w:leftChars="0" w:rightChars="0"/>
      </w:pPr>
      <w:bookmarkStart w:id="88" w:name="_Toc2176"/>
      <w:bookmarkStart w:id="89" w:name="_Toc7253"/>
      <w:r>
        <w:t>4</w:t>
      </w:r>
      <w:r>
        <w:rPr>
          <w:rFonts w:hint="eastAsia"/>
        </w:rPr>
        <w:t>.2.2</w:t>
      </w:r>
      <w:r>
        <w:t xml:space="preserve">  </w:t>
      </w:r>
      <w:r>
        <w:rPr>
          <w:rFonts w:hint="eastAsia"/>
        </w:rPr>
        <w:t>后端管理系统</w:t>
      </w:r>
      <w:bookmarkEnd w:id="88"/>
      <w:r>
        <w:rPr>
          <w:rFonts w:hint="eastAsia"/>
        </w:rPr>
        <w:t>用例分析</w:t>
      </w:r>
      <w:bookmarkEnd w:id="89"/>
    </w:p>
    <w:p>
      <w:pPr>
        <w:pStyle w:val="44"/>
        <w:rPr>
          <w:lang w:eastAsia="zh-CN"/>
        </w:rPr>
      </w:pPr>
      <w:r>
        <w:rPr>
          <w:rFonts w:hint="eastAsia"/>
          <w:lang w:eastAsia="zh-CN"/>
        </w:rPr>
        <w:t>（1）参与者主要是管理员</w:t>
      </w:r>
    </w:p>
    <w:p>
      <w:pPr>
        <w:pStyle w:val="44"/>
        <w:rPr>
          <w:lang w:eastAsia="zh-CN"/>
        </w:rPr>
      </w:pPr>
      <w:r>
        <w:rPr>
          <w:rFonts w:hint="eastAsia"/>
          <w:lang w:eastAsia="zh-CN"/>
        </w:rPr>
        <w:t>（2）用例包括登录；管理员对用户账号的禁用和启用，用户信息的导出；管理员对文章的查看和屏蔽；对话题的增加删除修改；对广告的增加删除；以及管理员模块的权限修改、增加角色以及在线聊天等。</w:t>
      </w:r>
    </w:p>
    <w:p>
      <w:pPr>
        <w:pStyle w:val="44"/>
        <w:spacing w:before="120"/>
        <w:ind w:firstLine="420" w:firstLineChars="0"/>
        <w:rPr>
          <w:lang w:eastAsia="zh-CN"/>
        </w:rPr>
      </w:pPr>
      <w:r>
        <w:rPr>
          <w:rFonts w:hint="eastAsia"/>
          <w:lang w:eastAsia="zh-CN"/>
        </w:rPr>
        <w:t>（3）系统边界为管理端。</w:t>
      </w:r>
    </w:p>
    <w:p>
      <w:pPr>
        <w:pStyle w:val="49"/>
        <w:spacing w:before="163"/>
        <w:ind w:firstLine="0" w:firstLineChars="0"/>
      </w:pPr>
      <w:bookmarkStart w:id="90" w:name="_Toc327712341"/>
      <w:bookmarkStart w:id="91" w:name="_Toc358222800"/>
      <w:bookmarkStart w:id="92" w:name="_Toc358032258"/>
      <w:bookmarkStart w:id="93" w:name="_Toc358280410"/>
      <w:bookmarkStart w:id="94" w:name="_Toc451502986"/>
      <w:bookmarkStart w:id="95" w:name="_Toc7463"/>
      <w:bookmarkStart w:id="96" w:name="_Toc358227210"/>
      <w:bookmarkStart w:id="97" w:name="_Toc357689194"/>
      <w:bookmarkStart w:id="98" w:name="_Toc327712656"/>
      <w:r>
        <w:pict>
          <v:shape id="_x0000_i1027" o:spt="75" type="#_x0000_t75" style="height:554.4pt;width:453.6pt;" filled="f" o:preferrelative="t" stroked="f" coordsize="21600,21600">
            <v:path/>
            <v:fill on="f" focussize="0,0"/>
            <v:stroke on="f" joinstyle="miter"/>
            <v:imagedata r:id="rId25" o:title=""/>
            <o:lock v:ext="edit" aspectratio="f"/>
            <w10:wrap type="none"/>
            <w10:anchorlock/>
          </v:shape>
        </w:pict>
      </w:r>
    </w:p>
    <w:p>
      <w:pPr>
        <w:pStyle w:val="49"/>
        <w:spacing w:before="0" w:beforeLines="0"/>
        <w:ind w:firstLine="420"/>
        <w:jc w:val="center"/>
        <w:rPr>
          <w:rStyle w:val="53"/>
          <w:bCs/>
          <w:sz w:val="21"/>
          <w:szCs w:val="16"/>
        </w:rPr>
      </w:pPr>
      <w:r>
        <w:rPr>
          <w:rStyle w:val="53"/>
          <w:rFonts w:hint="eastAsia"/>
          <w:bCs/>
          <w:sz w:val="21"/>
          <w:szCs w:val="16"/>
        </w:rPr>
        <w:t>图4.</w:t>
      </w:r>
      <w:r>
        <w:rPr>
          <w:rStyle w:val="53"/>
          <w:bCs/>
          <w:sz w:val="21"/>
          <w:szCs w:val="16"/>
        </w:rPr>
        <w:t xml:space="preserve">2  </w:t>
      </w:r>
      <w:r>
        <w:rPr>
          <w:rStyle w:val="53"/>
          <w:rFonts w:hint="eastAsia"/>
          <w:bCs/>
          <w:sz w:val="21"/>
          <w:szCs w:val="16"/>
        </w:rPr>
        <w:t>管理端用例图</w:t>
      </w:r>
    </w:p>
    <w:p>
      <w:pPr>
        <w:pStyle w:val="51"/>
        <w:spacing w:before="0" w:beforeLines="0" w:after="220"/>
        <w:jc w:val="both"/>
        <w:outlineLvl w:val="0"/>
        <w:rPr>
          <w:rFonts w:ascii="黑体" w:hAnsi="黑体" w:cs="黑体"/>
          <w:b w:val="0"/>
          <w:bCs/>
          <w:sz w:val="30"/>
          <w:szCs w:val="30"/>
        </w:rPr>
      </w:pPr>
      <w:r>
        <w:rPr>
          <w:rStyle w:val="53"/>
          <w:bCs/>
          <w:sz w:val="21"/>
          <w:szCs w:val="16"/>
        </w:rPr>
        <w:br w:type="page"/>
      </w:r>
      <w:bookmarkStart w:id="99" w:name="_Toc26375"/>
      <w:r>
        <w:rPr>
          <w:rFonts w:ascii="黑体" w:hAnsi="黑体" w:cs="黑体"/>
          <w:b w:val="0"/>
          <w:bCs/>
          <w:sz w:val="30"/>
          <w:szCs w:val="30"/>
        </w:rPr>
        <w:t>5</w:t>
      </w:r>
      <w:r>
        <w:rPr>
          <w:rFonts w:hint="eastAsia" w:ascii="黑体" w:hAnsi="黑体" w:cs="黑体"/>
          <w:b w:val="0"/>
          <w:bCs/>
          <w:sz w:val="30"/>
          <w:szCs w:val="30"/>
        </w:rPr>
        <w:t xml:space="preserve"> </w:t>
      </w:r>
      <w:bookmarkStart w:id="100" w:name="_Toc15722"/>
      <w:r>
        <w:rPr>
          <w:rFonts w:ascii="黑体" w:hAnsi="黑体" w:cs="黑体"/>
          <w:b w:val="0"/>
          <w:bCs/>
          <w:sz w:val="30"/>
          <w:szCs w:val="30"/>
        </w:rPr>
        <w:t xml:space="preserve"> </w:t>
      </w:r>
      <w:r>
        <w:rPr>
          <w:rFonts w:hint="eastAsia" w:ascii="黑体" w:hAnsi="黑体" w:cs="黑体"/>
          <w:b w:val="0"/>
          <w:bCs/>
          <w:sz w:val="30"/>
          <w:szCs w:val="30"/>
        </w:rPr>
        <w:t>数据库设计</w:t>
      </w:r>
      <w:bookmarkEnd w:id="90"/>
      <w:bookmarkEnd w:id="91"/>
      <w:bookmarkEnd w:id="92"/>
      <w:bookmarkEnd w:id="93"/>
      <w:bookmarkEnd w:id="94"/>
      <w:bookmarkEnd w:id="95"/>
      <w:bookmarkEnd w:id="96"/>
      <w:bookmarkEnd w:id="97"/>
      <w:bookmarkEnd w:id="98"/>
      <w:bookmarkEnd w:id="99"/>
      <w:bookmarkEnd w:id="100"/>
    </w:p>
    <w:p>
      <w:pPr>
        <w:pStyle w:val="4"/>
        <w:spacing w:before="163"/>
      </w:pPr>
      <w:bookmarkStart w:id="101" w:name="_Toc1058"/>
      <w:bookmarkStart w:id="102" w:name="_Toc20650"/>
      <w:bookmarkStart w:id="103" w:name="_Toc21826"/>
      <w:r>
        <w:t>5</w:t>
      </w:r>
      <w:r>
        <w:rPr>
          <w:rFonts w:hint="eastAsia"/>
        </w:rPr>
        <w:t xml:space="preserve">.1 </w:t>
      </w:r>
      <w:r>
        <w:t xml:space="preserve"> </w:t>
      </w:r>
      <w:r>
        <w:rPr>
          <w:rFonts w:hint="eastAsia"/>
        </w:rPr>
        <w:t>数据库设计</w:t>
      </w:r>
      <w:bookmarkEnd w:id="101"/>
      <w:r>
        <w:rPr>
          <w:rFonts w:hint="eastAsia"/>
        </w:rPr>
        <w:t>原则</w:t>
      </w:r>
      <w:bookmarkEnd w:id="102"/>
      <w:bookmarkEnd w:id="103"/>
    </w:p>
    <w:p>
      <w:pPr>
        <w:ind w:firstLine="482"/>
        <w:contextualSpacing/>
      </w:pPr>
      <w:r>
        <w:rPr>
          <w:rFonts w:hint="eastAsia"/>
        </w:rPr>
        <w:t>根据之前的需求分析进行数据库表的设计，数据库表设计的原则应该尽可能的满足数据库设计三大范式，但是并非一味的追求三大范式，数据库设计的优先级应该满足需求&gt;性能&gt;三大范式。三大范式是作为数据库设计的总体方向，而五大约束则是必须要满足的，分别是：主键约束、唯一约束、默认约束、外键约束、非空约束。为方便调试，一般等到测试阶段再添加外键约束。</w:t>
      </w:r>
    </w:p>
    <w:p>
      <w:pPr>
        <w:pStyle w:val="4"/>
        <w:spacing w:before="163"/>
      </w:pPr>
      <w:bookmarkStart w:id="104" w:name="_Toc3143"/>
      <w:bookmarkStart w:id="105" w:name="_Toc20143"/>
      <w:r>
        <w:t>5</w:t>
      </w:r>
      <w:r>
        <w:rPr>
          <w:rFonts w:hint="eastAsia"/>
        </w:rPr>
        <w:t>.2</w:t>
      </w:r>
      <w:r>
        <w:t xml:space="preserve"> </w:t>
      </w:r>
      <w:r>
        <w:rPr>
          <w:rFonts w:hint="eastAsia"/>
        </w:rPr>
        <w:t xml:space="preserve"> 数据库ER图</w:t>
      </w:r>
      <w:bookmarkEnd w:id="104"/>
      <w:bookmarkEnd w:id="105"/>
    </w:p>
    <w:p>
      <w:pPr>
        <w:pStyle w:val="44"/>
        <w:rPr>
          <w:lang w:eastAsia="zh-CN"/>
        </w:rPr>
      </w:pPr>
      <w:r>
        <w:rPr>
          <w:lang w:eastAsia="zh-CN"/>
        </w:rPr>
        <w:t>ER模型</w:t>
      </w:r>
      <w:r>
        <w:rPr>
          <w:rFonts w:hint="eastAsia"/>
          <w:lang w:eastAsia="zh-CN"/>
        </w:rPr>
        <w:t>（</w:t>
      </w:r>
      <w:r>
        <w:rPr>
          <w:lang w:eastAsia="zh-CN"/>
        </w:rPr>
        <w:t>Entity-relationship model</w:t>
      </w:r>
      <w:r>
        <w:rPr>
          <w:rFonts w:hint="eastAsia"/>
          <w:lang w:eastAsia="zh-CN"/>
        </w:rPr>
        <w:t>）</w:t>
      </w:r>
      <w:r>
        <w:rPr>
          <w:lang w:eastAsia="zh-CN"/>
        </w:rPr>
        <w:t>，</w:t>
      </w:r>
      <w:r>
        <w:rPr>
          <w:rFonts w:hint="eastAsia"/>
          <w:lang w:eastAsia="zh-CN"/>
        </w:rPr>
        <w:t>描述的是实体与实体之间关系的一种模型，</w:t>
      </w:r>
    </w:p>
    <w:p>
      <w:pPr>
        <w:pStyle w:val="44"/>
        <w:ind w:firstLine="0" w:firstLineChars="0"/>
        <w:rPr>
          <w:lang w:eastAsia="zh-CN"/>
        </w:rPr>
      </w:pPr>
      <w:r>
        <w:rPr>
          <w:rFonts w:hint="eastAsia"/>
          <w:lang w:eastAsia="zh-CN"/>
        </w:rPr>
        <w:t>ER模型由实体、联系、属性三部分组成。</w:t>
      </w:r>
    </w:p>
    <w:p>
      <w:pPr>
        <w:pStyle w:val="44"/>
        <w:rPr>
          <w:lang w:eastAsia="zh-CN"/>
        </w:rPr>
      </w:pPr>
      <w:r>
        <w:rPr>
          <w:rFonts w:hint="eastAsia"/>
          <w:lang w:eastAsia="zh-CN"/>
        </w:rPr>
        <w:t>（1）实体可以是具体的，也可以是抽象的，但一定都是对象，实体主要包括：用户、管理员、文章、话题、签到信息、话题分类、文章分类、图片、评论、角色、菜单等，它们具有自己的属性，每一条数据都是一个具体的对象，而不仅仅是作为数据关联使用，实体在图中用浅粉色矩形表示。</w:t>
      </w:r>
    </w:p>
    <w:p>
      <w:pPr>
        <w:pStyle w:val="44"/>
        <w:rPr>
          <w:lang w:eastAsia="zh-CN"/>
        </w:rPr>
      </w:pPr>
      <w:r>
        <w:rPr>
          <w:rFonts w:hint="eastAsia"/>
          <w:lang w:eastAsia="zh-CN"/>
        </w:rPr>
        <w:t>（</w:t>
      </w:r>
      <w:r>
        <w:rPr>
          <w:lang w:eastAsia="zh-CN"/>
        </w:rPr>
        <w:t>2</w:t>
      </w:r>
      <w:r>
        <w:rPr>
          <w:rFonts w:hint="eastAsia"/>
          <w:lang w:eastAsia="zh-CN"/>
        </w:rPr>
        <w:t>）联系指的是实体之间的关系，例如图中的“用户”与“话题”之间有着“参与”的关系，我们将这种实体之间的关系抽象为联系，在图中用菱形框表示。这种联系可以是一对一（1：1）的联系，可以是一对多（1：N）的联系，也可以是多对多（M：N）的联系。比如图中的用户与话题，一个用户可以参与多个话题，一个话题也可以被多个用户参与，所以他们是多对多关系（M：N）。</w:t>
      </w:r>
    </w:p>
    <w:p>
      <w:pPr>
        <w:pStyle w:val="44"/>
        <w:rPr>
          <w:lang w:eastAsia="zh-CN"/>
        </w:rPr>
      </w:pPr>
      <w:r>
        <w:rPr>
          <w:rFonts w:hint="eastAsia"/>
          <w:lang w:eastAsia="zh-CN"/>
        </w:rPr>
        <w:t>需要注意的是，为了描述用户与用户之间具有关注、拉黑、聊天等关系，我将粉丝描述成和用户一样的实体。实际上这是一种自身多对多关系，也就是一个用户可以关注、拉黑多个用户，和多个用户聊天，也可以被多个用户关注、拉黑等。而在实际设计中粉丝表只需要将两个用户之间建立“关注关系”，只需要存放两个用户的在用户表中的id。</w:t>
      </w:r>
    </w:p>
    <w:p>
      <w:pPr>
        <w:pStyle w:val="44"/>
        <w:ind w:firstLine="420" w:firstLineChars="0"/>
        <w:rPr>
          <w:lang w:eastAsia="zh-CN"/>
        </w:rPr>
      </w:pPr>
      <w:r>
        <w:rPr>
          <w:rFonts w:hint="eastAsia"/>
          <w:lang w:eastAsia="zh-CN"/>
        </w:rPr>
        <w:t>（3）属性指的是实体的特征，这些特征用就是实体的属性。比如用户具有用户名和密码等属性。在图中用椭圆形框表示。</w:t>
      </w:r>
    </w:p>
    <w:p>
      <w:pPr>
        <w:pStyle w:val="44"/>
        <w:ind w:firstLine="420" w:firstLineChars="0"/>
        <w:rPr>
          <w:lang w:eastAsia="zh-CN"/>
        </w:rPr>
      </w:pPr>
      <w:r>
        <w:rPr>
          <w:rFonts w:hint="eastAsia"/>
          <w:lang w:eastAsia="zh-CN"/>
        </w:rPr>
        <w:t>关于将ER模型转化为关系模型的，在1:1的关系中只需要将其中一个实体的主键填到另一个实体中即可；在1:N的关系中需要将1的主键添加到N的实体中；在M：N的关系中需要建立一个新的实体，将M和N的主键分别放入新的实体中，新的实体也可以具有自己的属性，比如粉丝表是将两个用户的主键id记录下来，并添加了新的属性“关注时间”。此外还有1：1：N，以及M：N：P关系，其转化规则类似于以上提到的三种。可见ER图的设计是十分重要的。</w:t>
      </w:r>
    </w:p>
    <w:p>
      <w:pPr>
        <w:pStyle w:val="44"/>
        <w:ind w:firstLine="0" w:firstLineChars="0"/>
        <w:rPr>
          <w:lang w:eastAsia="zh-CN"/>
        </w:rPr>
      </w:pPr>
    </w:p>
    <w:p>
      <w:pPr>
        <w:pStyle w:val="44"/>
        <w:ind w:firstLine="0" w:firstLineChars="0"/>
        <w:rPr>
          <w:lang w:eastAsia="zh-CN"/>
        </w:rPr>
      </w:pPr>
    </w:p>
    <w:p>
      <w:pPr>
        <w:pStyle w:val="44"/>
        <w:ind w:firstLine="0" w:firstLineChars="0"/>
        <w:rPr>
          <w:lang w:eastAsia="zh-CN"/>
        </w:rPr>
      </w:pPr>
      <w:r>
        <w:rPr>
          <w:lang w:eastAsia="zh-CN"/>
        </w:rPr>
        <w:pict>
          <v:shape id="_x0000_i1028" o:spt="75" type="#_x0000_t75" style="height:515.4pt;width:453pt;" filled="f" o:preferrelative="t" stroked="f" coordsize="21600,21600">
            <v:path/>
            <v:fill on="f" focussize="0,0"/>
            <v:stroke on="f" joinstyle="miter"/>
            <v:imagedata r:id="rId26" o:title=""/>
            <o:lock v:ext="edit" aspectratio="f"/>
            <w10:wrap type="none"/>
            <w10:anchorlock/>
          </v:shape>
        </w:pict>
      </w:r>
    </w:p>
    <w:p>
      <w:pPr>
        <w:pStyle w:val="44"/>
        <w:spacing w:after="326" w:afterLines="100"/>
        <w:ind w:firstLine="0" w:firstLineChars="0"/>
        <w:jc w:val="center"/>
        <w:rPr>
          <w:sz w:val="21"/>
          <w:szCs w:val="16"/>
          <w:lang w:eastAsia="zh-CN"/>
        </w:rPr>
      </w:pPr>
      <w:r>
        <w:rPr>
          <w:rFonts w:hint="eastAsia" w:ascii="宋体" w:hAnsi="宋体" w:cs="宋体"/>
          <w:sz w:val="21"/>
          <w:szCs w:val="18"/>
          <w:lang w:eastAsia="zh-CN"/>
        </w:rPr>
        <w:t>图5.1  数据库ER图</w:t>
      </w:r>
    </w:p>
    <w:p>
      <w:pPr>
        <w:pStyle w:val="4"/>
        <w:spacing w:before="163"/>
      </w:pPr>
      <w:bookmarkStart w:id="106" w:name="_Toc9725"/>
      <w:bookmarkStart w:id="107" w:name="_Toc23560"/>
      <w:bookmarkStart w:id="108" w:name="_Toc25291"/>
      <w:r>
        <w:t>5</w:t>
      </w:r>
      <w:r>
        <w:rPr>
          <w:rFonts w:hint="eastAsia"/>
        </w:rPr>
        <w:t>.</w:t>
      </w:r>
      <w:r>
        <w:t xml:space="preserve">3  </w:t>
      </w:r>
      <w:r>
        <w:rPr>
          <w:rFonts w:hint="eastAsia"/>
        </w:rPr>
        <w:t>数据库物理设计</w:t>
      </w:r>
      <w:bookmarkEnd w:id="106"/>
      <w:bookmarkEnd w:id="107"/>
    </w:p>
    <w:p>
      <w:pPr>
        <w:pStyle w:val="44"/>
        <w:rPr>
          <w:lang w:eastAsia="zh-CN"/>
        </w:rPr>
      </w:pPr>
      <w:r>
        <w:rPr>
          <w:rFonts w:hint="eastAsia"/>
          <w:lang w:eastAsia="zh-CN"/>
        </w:rPr>
        <w:t>本次数据库使用的是Mysql5.7.1版本，使用可视化工具Navicat方便管理数据库，数据库名称为vblog，在多对多的关系中，使用了中间表进行关联，主要表有：用户表、用户信息表、文章表、文章分类表、话题表、话题分类表、粉丝表、黑名单表、聊天记录表、图片表、文章收藏表、点赞表、评论表、签到表、管理员表、角色表、主菜单表、广告表。主要选择七个核心表做展示，其余数据库表请参见附录。</w:t>
      </w:r>
    </w:p>
    <w:p>
      <w:pPr>
        <w:spacing w:before="326" w:beforeLines="100"/>
        <w:jc w:val="center"/>
        <w:rPr>
          <w:sz w:val="21"/>
          <w:szCs w:val="21"/>
        </w:rPr>
      </w:pPr>
      <w:bookmarkStart w:id="109" w:name="_Toc41656967"/>
      <w:r>
        <w:rPr>
          <w:rFonts w:hint="eastAsia"/>
          <w:sz w:val="21"/>
          <w:szCs w:val="21"/>
        </w:rPr>
        <w:t xml:space="preserve">表5. 1 </w:t>
      </w:r>
      <w:r>
        <w:rPr>
          <w:sz w:val="21"/>
          <w:szCs w:val="21"/>
        </w:rPr>
        <w:t xml:space="preserve"> </w:t>
      </w:r>
      <w:r>
        <w:rPr>
          <w:rFonts w:hint="eastAsia"/>
          <w:sz w:val="21"/>
          <w:szCs w:val="21"/>
        </w:rPr>
        <w:t>文章表</w:t>
      </w:r>
      <w:bookmarkEnd w:id="109"/>
    </w:p>
    <w:tbl>
      <w:tblPr>
        <w:tblStyle w:val="25"/>
        <w:tblW w:w="93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3"/>
        <w:gridCol w:w="1293"/>
        <w:gridCol w:w="779"/>
        <w:gridCol w:w="816"/>
        <w:gridCol w:w="1416"/>
        <w:gridCol w:w="1202"/>
        <w:gridCol w:w="19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0" w:type="auto"/>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0" w:name="_Toc21250"/>
            <w:r>
              <w:rPr>
                <w:rFonts w:hint="eastAsia"/>
                <w:szCs w:val="22"/>
              </w:rPr>
              <w:t>字段名</w:t>
            </w:r>
            <w:bookmarkEnd w:id="110"/>
          </w:p>
        </w:tc>
        <w:tc>
          <w:tcPr>
            <w:tcW w:w="0" w:type="auto"/>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1" w:name="_Toc15121"/>
            <w:r>
              <w:rPr>
                <w:rFonts w:hint="eastAsia"/>
                <w:szCs w:val="22"/>
              </w:rPr>
              <w:t>字段类型</w:t>
            </w:r>
            <w:bookmarkEnd w:id="111"/>
          </w:p>
        </w:tc>
        <w:tc>
          <w:tcPr>
            <w:tcW w:w="0" w:type="auto"/>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2" w:name="_Toc515"/>
            <w:r>
              <w:rPr>
                <w:rFonts w:hint="eastAsia"/>
                <w:szCs w:val="22"/>
              </w:rPr>
              <w:t>长度</w:t>
            </w:r>
            <w:bookmarkEnd w:id="112"/>
          </w:p>
        </w:tc>
        <w:tc>
          <w:tcPr>
            <w:tcW w:w="816" w:type="dxa"/>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3" w:name="_Toc6207"/>
            <w:r>
              <w:rPr>
                <w:rFonts w:hint="eastAsia"/>
                <w:szCs w:val="22"/>
              </w:rPr>
              <w:t>默认</w:t>
            </w:r>
            <w:bookmarkEnd w:id="113"/>
          </w:p>
        </w:tc>
        <w:tc>
          <w:tcPr>
            <w:tcW w:w="1416" w:type="dxa"/>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4" w:name="_Toc6916"/>
            <w:r>
              <w:rPr>
                <w:rFonts w:hint="eastAsia"/>
                <w:szCs w:val="22"/>
              </w:rPr>
              <w:t>是否为空</w:t>
            </w:r>
            <w:bookmarkEnd w:id="114"/>
          </w:p>
        </w:tc>
        <w:tc>
          <w:tcPr>
            <w:tcW w:w="1202" w:type="dxa"/>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5" w:name="_Toc28213"/>
            <w:r>
              <w:rPr>
                <w:rFonts w:hint="eastAsia"/>
                <w:szCs w:val="22"/>
              </w:rPr>
              <w:t>是否主键</w:t>
            </w:r>
            <w:bookmarkEnd w:id="115"/>
          </w:p>
        </w:tc>
        <w:tc>
          <w:tcPr>
            <w:tcW w:w="1911" w:type="dxa"/>
            <w:tcBorders>
              <w:top w:val="single" w:color="auto" w:sz="4" w:space="0"/>
              <w:left w:val="nil"/>
              <w:bottom w:val="single" w:color="auto" w:sz="4" w:space="0"/>
              <w:right w:val="nil"/>
            </w:tcBorders>
            <w:shd w:val="clear" w:color="auto" w:fill="auto"/>
            <w:vAlign w:val="center"/>
          </w:tcPr>
          <w:p>
            <w:pPr>
              <w:pStyle w:val="54"/>
              <w:spacing w:before="0" w:beforeLines="0"/>
              <w:rPr>
                <w:szCs w:val="22"/>
              </w:rPr>
            </w:pPr>
            <w:bookmarkStart w:id="116" w:name="_Toc7759"/>
            <w:r>
              <w:rPr>
                <w:rFonts w:hint="eastAsia"/>
                <w:szCs w:val="22"/>
              </w:rPr>
              <w:t>描述</w:t>
            </w:r>
            <w:bookmarkEnd w:id="1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single" w:color="auto" w:sz="4" w:space="0"/>
              <w:left w:val="nil"/>
              <w:bottom w:val="nil"/>
              <w:right w:val="nil"/>
            </w:tcBorders>
            <w:shd w:val="clear" w:color="auto" w:fill="auto"/>
            <w:vAlign w:val="center"/>
          </w:tcPr>
          <w:p>
            <w:pPr>
              <w:pStyle w:val="54"/>
              <w:spacing w:before="0" w:beforeLines="0"/>
              <w:rPr>
                <w:szCs w:val="22"/>
              </w:rPr>
            </w:pPr>
            <w:bookmarkStart w:id="117" w:name="_Toc7278"/>
            <w:r>
              <w:rPr>
                <w:rFonts w:hint="eastAsia"/>
                <w:szCs w:val="22"/>
              </w:rPr>
              <w:t>id</w:t>
            </w:r>
            <w:bookmarkEnd w:id="117"/>
          </w:p>
        </w:tc>
        <w:tc>
          <w:tcPr>
            <w:tcW w:w="0" w:type="auto"/>
            <w:tcBorders>
              <w:top w:val="single" w:color="auto" w:sz="4" w:space="0"/>
              <w:left w:val="nil"/>
              <w:bottom w:val="nil"/>
              <w:right w:val="nil"/>
            </w:tcBorders>
            <w:shd w:val="clear" w:color="auto" w:fill="auto"/>
            <w:vAlign w:val="center"/>
          </w:tcPr>
          <w:p>
            <w:pPr>
              <w:pStyle w:val="54"/>
              <w:spacing w:before="0" w:beforeLines="0"/>
              <w:rPr>
                <w:szCs w:val="22"/>
              </w:rPr>
            </w:pPr>
            <w:bookmarkStart w:id="118" w:name="_Toc5245"/>
            <w:r>
              <w:rPr>
                <w:rFonts w:hint="eastAsia"/>
                <w:szCs w:val="22"/>
              </w:rPr>
              <w:t>int</w:t>
            </w:r>
            <w:bookmarkEnd w:id="118"/>
          </w:p>
        </w:tc>
        <w:tc>
          <w:tcPr>
            <w:tcW w:w="0" w:type="auto"/>
            <w:tcBorders>
              <w:top w:val="single" w:color="auto" w:sz="4" w:space="0"/>
              <w:left w:val="nil"/>
              <w:bottom w:val="nil"/>
              <w:right w:val="nil"/>
            </w:tcBorders>
            <w:shd w:val="clear" w:color="auto" w:fill="auto"/>
            <w:vAlign w:val="center"/>
          </w:tcPr>
          <w:p>
            <w:pPr>
              <w:pStyle w:val="54"/>
              <w:spacing w:before="0" w:beforeLines="0"/>
              <w:rPr>
                <w:szCs w:val="22"/>
              </w:rPr>
            </w:pPr>
            <w:bookmarkStart w:id="119" w:name="_Toc15353"/>
            <w:r>
              <w:rPr>
                <w:rFonts w:hint="eastAsia"/>
                <w:szCs w:val="22"/>
              </w:rPr>
              <w:t>10</w:t>
            </w:r>
            <w:bookmarkEnd w:id="119"/>
          </w:p>
        </w:tc>
        <w:tc>
          <w:tcPr>
            <w:tcW w:w="816" w:type="dxa"/>
            <w:tcBorders>
              <w:top w:val="single" w:color="auto" w:sz="4" w:space="0"/>
              <w:left w:val="nil"/>
              <w:bottom w:val="nil"/>
              <w:right w:val="nil"/>
            </w:tcBorders>
            <w:shd w:val="clear" w:color="auto" w:fill="auto"/>
            <w:vAlign w:val="center"/>
          </w:tcPr>
          <w:p>
            <w:pPr>
              <w:pStyle w:val="54"/>
              <w:spacing w:before="0" w:beforeLines="0"/>
              <w:rPr>
                <w:szCs w:val="22"/>
              </w:rPr>
            </w:pPr>
            <w:bookmarkStart w:id="120" w:name="_Toc8633"/>
            <w:r>
              <w:rPr>
                <w:rFonts w:hint="eastAsia"/>
                <w:szCs w:val="22"/>
              </w:rPr>
              <w:t>自增</w:t>
            </w:r>
            <w:bookmarkEnd w:id="120"/>
          </w:p>
        </w:tc>
        <w:tc>
          <w:tcPr>
            <w:tcW w:w="1416" w:type="dxa"/>
            <w:tcBorders>
              <w:top w:val="single" w:color="auto" w:sz="4" w:space="0"/>
              <w:left w:val="nil"/>
              <w:bottom w:val="nil"/>
              <w:right w:val="nil"/>
            </w:tcBorders>
            <w:shd w:val="clear" w:color="auto" w:fill="auto"/>
            <w:vAlign w:val="center"/>
          </w:tcPr>
          <w:p>
            <w:pPr>
              <w:pStyle w:val="54"/>
              <w:spacing w:before="0" w:beforeLines="0"/>
              <w:rPr>
                <w:szCs w:val="22"/>
              </w:rPr>
            </w:pPr>
            <w:bookmarkStart w:id="121" w:name="_Toc31308"/>
            <w:r>
              <w:rPr>
                <w:rFonts w:hint="eastAsia"/>
                <w:szCs w:val="22"/>
              </w:rPr>
              <w:t>Not null</w:t>
            </w:r>
            <w:bookmarkEnd w:id="121"/>
          </w:p>
        </w:tc>
        <w:tc>
          <w:tcPr>
            <w:tcW w:w="1202" w:type="dxa"/>
            <w:tcBorders>
              <w:top w:val="single" w:color="auto" w:sz="4" w:space="0"/>
              <w:left w:val="nil"/>
              <w:bottom w:val="nil"/>
              <w:right w:val="nil"/>
            </w:tcBorders>
            <w:shd w:val="clear" w:color="auto" w:fill="auto"/>
            <w:vAlign w:val="center"/>
          </w:tcPr>
          <w:p>
            <w:pPr>
              <w:pStyle w:val="54"/>
              <w:spacing w:before="0" w:beforeLines="0"/>
              <w:rPr>
                <w:szCs w:val="22"/>
              </w:rPr>
            </w:pPr>
            <w:r>
              <w:rPr>
                <w:rFonts w:hint="eastAsia"/>
                <w:szCs w:val="22"/>
              </w:rPr>
              <w:t>Yes</w:t>
            </w:r>
          </w:p>
        </w:tc>
        <w:tc>
          <w:tcPr>
            <w:tcW w:w="1911" w:type="dxa"/>
            <w:tcBorders>
              <w:top w:val="single" w:color="auto" w:sz="4" w:space="0"/>
              <w:left w:val="nil"/>
              <w:bottom w:val="nil"/>
              <w:right w:val="nil"/>
            </w:tcBorders>
            <w:shd w:val="clear" w:color="auto" w:fill="auto"/>
            <w:vAlign w:val="center"/>
          </w:tcPr>
          <w:p>
            <w:pPr>
              <w:pStyle w:val="54"/>
              <w:spacing w:before="0" w:beforeLines="0"/>
              <w:rPr>
                <w:szCs w:val="22"/>
              </w:rPr>
            </w:pPr>
            <w:bookmarkStart w:id="122" w:name="_Toc15234"/>
            <w:r>
              <w:rPr>
                <w:rFonts w:hint="eastAsia"/>
                <w:szCs w:val="22"/>
              </w:rPr>
              <w:t>主键id</w:t>
            </w:r>
            <w:bookmarkEnd w:id="1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23" w:name="_Toc1508"/>
            <w:r>
              <w:rPr>
                <w:rFonts w:hint="eastAsia"/>
                <w:szCs w:val="22"/>
              </w:rPr>
              <w:t>userid</w:t>
            </w:r>
            <w:bookmarkEnd w:id="12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24" w:name="_Toc18369"/>
            <w:r>
              <w:rPr>
                <w:rFonts w:hint="eastAsia"/>
                <w:szCs w:val="22"/>
              </w:rPr>
              <w:t>int</w:t>
            </w:r>
            <w:bookmarkEnd w:id="12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25" w:name="_Toc31441"/>
            <w:r>
              <w:rPr>
                <w:rFonts w:hint="eastAsia"/>
                <w:szCs w:val="22"/>
              </w:rPr>
              <w:t>10</w:t>
            </w:r>
            <w:bookmarkEnd w:id="12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26" w:name="_Toc9372"/>
            <w:r>
              <w:rPr>
                <w:rFonts w:hint="eastAsia"/>
                <w:szCs w:val="22"/>
              </w:rPr>
              <w:t>Null</w:t>
            </w:r>
            <w:bookmarkEnd w:id="12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27" w:name="_Toc6006"/>
            <w:r>
              <w:rPr>
                <w:rFonts w:hint="eastAsia"/>
                <w:szCs w:val="22"/>
              </w:rPr>
              <w:t>user表id</w:t>
            </w:r>
            <w:bookmarkEnd w:id="1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28" w:name="_Toc680"/>
            <w:r>
              <w:rPr>
                <w:rFonts w:hint="eastAsia"/>
                <w:szCs w:val="22"/>
              </w:rPr>
              <w:t>title</w:t>
            </w:r>
            <w:bookmarkEnd w:id="12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29" w:name="_Toc30847"/>
            <w:r>
              <w:rPr>
                <w:rFonts w:hint="eastAsia"/>
                <w:szCs w:val="22"/>
              </w:rPr>
              <w:t>varchar</w:t>
            </w:r>
            <w:bookmarkEnd w:id="12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30" w:name="_Toc10403"/>
            <w:r>
              <w:rPr>
                <w:rFonts w:hint="eastAsia"/>
                <w:szCs w:val="22"/>
              </w:rPr>
              <w:t>40</w:t>
            </w:r>
            <w:bookmarkEnd w:id="13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31" w:name="_Toc31599"/>
            <w:r>
              <w:rPr>
                <w:rFonts w:hint="eastAsia"/>
                <w:szCs w:val="22"/>
              </w:rPr>
              <w:t>Null</w:t>
            </w:r>
            <w:bookmarkEnd w:id="13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32" w:name="_Toc20694"/>
            <w:r>
              <w:rPr>
                <w:rFonts w:hint="eastAsia"/>
                <w:szCs w:val="22"/>
              </w:rPr>
              <w:t>文章标题</w:t>
            </w:r>
            <w:bookmarkEnd w:id="1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33" w:name="_Toc16624"/>
            <w:r>
              <w:rPr>
                <w:rFonts w:hint="eastAsia"/>
                <w:szCs w:val="22"/>
              </w:rPr>
              <w:t>titlepic</w:t>
            </w:r>
            <w:bookmarkEnd w:id="13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34" w:name="_Toc21155"/>
            <w:r>
              <w:rPr>
                <w:rFonts w:hint="eastAsia"/>
                <w:szCs w:val="22"/>
              </w:rPr>
              <w:t>varchar</w:t>
            </w:r>
            <w:bookmarkEnd w:id="13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35" w:name="_Toc7865"/>
            <w:r>
              <w:rPr>
                <w:rFonts w:hint="eastAsia"/>
                <w:szCs w:val="22"/>
              </w:rPr>
              <w:t>200</w:t>
            </w:r>
            <w:bookmarkEnd w:id="13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36" w:name="_Toc344"/>
            <w:r>
              <w:rPr>
                <w:rFonts w:hint="eastAsia"/>
                <w:szCs w:val="22"/>
              </w:rPr>
              <w:t>Null</w:t>
            </w:r>
            <w:bookmarkEnd w:id="13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37" w:name="_Toc25992"/>
            <w:r>
              <w:rPr>
                <w:rFonts w:hint="eastAsia"/>
                <w:szCs w:val="22"/>
              </w:rPr>
              <w:t>文章封面图</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38" w:name="_Toc12990"/>
            <w:r>
              <w:rPr>
                <w:rFonts w:hint="eastAsia"/>
                <w:szCs w:val="22"/>
              </w:rPr>
              <w:t>content</w:t>
            </w:r>
            <w:bookmarkEnd w:id="13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39" w:name="_Toc17407"/>
            <w:r>
              <w:rPr>
                <w:rFonts w:hint="eastAsia"/>
                <w:szCs w:val="22"/>
              </w:rPr>
              <w:t>longtext</w:t>
            </w:r>
            <w:bookmarkEnd w:id="13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40" w:name="_Toc13053"/>
            <w:r>
              <w:rPr>
                <w:rFonts w:hint="eastAsia"/>
                <w:szCs w:val="22"/>
              </w:rPr>
              <w:t>0</w:t>
            </w:r>
            <w:bookmarkEnd w:id="14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41" w:name="_Toc5486"/>
            <w:r>
              <w:rPr>
                <w:rFonts w:hint="eastAsia"/>
                <w:szCs w:val="22"/>
              </w:rPr>
              <w:t>Null</w:t>
            </w:r>
            <w:bookmarkEnd w:id="14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42" w:name="_Toc22734"/>
            <w:r>
              <w:rPr>
                <w:rFonts w:hint="eastAsia"/>
                <w:szCs w:val="22"/>
              </w:rPr>
              <w:t>文章内容</w:t>
            </w:r>
            <w:bookmarkEnd w:id="1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43" w:name="_Toc9155"/>
            <w:r>
              <w:rPr>
                <w:rFonts w:hint="eastAsia"/>
                <w:szCs w:val="22"/>
              </w:rPr>
              <w:t>sharenum</w:t>
            </w:r>
            <w:bookmarkEnd w:id="14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44" w:name="_Toc17429"/>
            <w:r>
              <w:rPr>
                <w:rFonts w:hint="eastAsia"/>
                <w:szCs w:val="22"/>
              </w:rPr>
              <w:t>int</w:t>
            </w:r>
            <w:bookmarkEnd w:id="14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45" w:name="_Toc24128"/>
            <w:r>
              <w:rPr>
                <w:rFonts w:hint="eastAsia"/>
                <w:szCs w:val="22"/>
              </w:rPr>
              <w:t>4</w:t>
            </w:r>
            <w:bookmarkEnd w:id="14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46" w:name="_Toc25164"/>
            <w:r>
              <w:rPr>
                <w:rFonts w:hint="eastAsia"/>
                <w:szCs w:val="22"/>
              </w:rPr>
              <w:t>Null</w:t>
            </w:r>
            <w:bookmarkEnd w:id="14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47" w:name="_Toc21163"/>
            <w:r>
              <w:rPr>
                <w:rFonts w:hint="eastAsia"/>
                <w:szCs w:val="22"/>
              </w:rPr>
              <w:t>分享数</w:t>
            </w:r>
            <w:bookmarkEnd w:id="14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48" w:name="_Toc28535"/>
            <w:r>
              <w:rPr>
                <w:rFonts w:hint="eastAsia"/>
                <w:szCs w:val="22"/>
              </w:rPr>
              <w:t>location</w:t>
            </w:r>
            <w:bookmarkEnd w:id="14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49" w:name="_Toc25862"/>
            <w:r>
              <w:rPr>
                <w:rFonts w:hint="eastAsia"/>
                <w:szCs w:val="22"/>
              </w:rPr>
              <w:t>varchar</w:t>
            </w:r>
            <w:bookmarkEnd w:id="14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50" w:name="_Toc8049"/>
            <w:r>
              <w:rPr>
                <w:rFonts w:hint="eastAsia"/>
                <w:szCs w:val="22"/>
              </w:rPr>
              <w:t>20</w:t>
            </w:r>
            <w:bookmarkEnd w:id="15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51" w:name="_Toc25116"/>
            <w:r>
              <w:rPr>
                <w:rFonts w:hint="eastAsia"/>
                <w:szCs w:val="22"/>
              </w:rPr>
              <w:t>Null</w:t>
            </w:r>
            <w:bookmarkEnd w:id="15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52" w:name="_Toc15049"/>
            <w:r>
              <w:rPr>
                <w:rFonts w:hint="eastAsia"/>
                <w:szCs w:val="22"/>
              </w:rPr>
              <w:t>发表时的位置</w:t>
            </w:r>
            <w:bookmarkEnd w:id="15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53" w:name="_Toc11109"/>
            <w:r>
              <w:rPr>
                <w:rFonts w:hint="eastAsia"/>
                <w:szCs w:val="22"/>
              </w:rPr>
              <w:t>type</w:t>
            </w:r>
            <w:bookmarkEnd w:id="15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54" w:name="_Toc5018"/>
            <w:r>
              <w:rPr>
                <w:rFonts w:hint="eastAsia"/>
                <w:szCs w:val="22"/>
              </w:rPr>
              <w:t>int</w:t>
            </w:r>
            <w:bookmarkEnd w:id="15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55" w:name="_Toc28426"/>
            <w:r>
              <w:rPr>
                <w:rFonts w:hint="eastAsia"/>
                <w:szCs w:val="22"/>
              </w:rPr>
              <w:t>1</w:t>
            </w:r>
            <w:bookmarkEnd w:id="15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56" w:name="_Toc6651"/>
            <w:r>
              <w:rPr>
                <w:rFonts w:hint="eastAsia"/>
                <w:szCs w:val="22"/>
              </w:rPr>
              <w:t>Null</w:t>
            </w:r>
            <w:bookmarkEnd w:id="15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57" w:name="_Toc13590"/>
            <w:r>
              <w:rPr>
                <w:rFonts w:hint="eastAsia"/>
                <w:szCs w:val="22"/>
              </w:rPr>
              <w:t>类型 1图文0视频</w:t>
            </w:r>
            <w:bookmarkEnd w:id="15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58" w:name="_Toc21745"/>
            <w:r>
              <w:rPr>
                <w:rFonts w:hint="eastAsia"/>
                <w:szCs w:val="22"/>
              </w:rPr>
              <w:t>create_time</w:t>
            </w:r>
            <w:bookmarkEnd w:id="15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59" w:name="_Toc4879"/>
            <w:r>
              <w:rPr>
                <w:rFonts w:hint="eastAsia"/>
                <w:szCs w:val="22"/>
              </w:rPr>
              <w:t>int</w:t>
            </w:r>
            <w:bookmarkEnd w:id="15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60" w:name="_Toc27669"/>
            <w:r>
              <w:rPr>
                <w:rFonts w:hint="eastAsia"/>
                <w:szCs w:val="22"/>
              </w:rPr>
              <w:t>11</w:t>
            </w:r>
            <w:bookmarkEnd w:id="16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61" w:name="_Toc8598"/>
            <w:r>
              <w:rPr>
                <w:rFonts w:hint="eastAsia"/>
                <w:szCs w:val="22"/>
              </w:rPr>
              <w:t>Null</w:t>
            </w:r>
            <w:bookmarkEnd w:id="16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62" w:name="_Toc3914"/>
            <w:r>
              <w:rPr>
                <w:rFonts w:hint="eastAsia"/>
                <w:szCs w:val="22"/>
              </w:rPr>
              <w:t>创建时间</w:t>
            </w:r>
            <w:bookmarkEnd w:id="16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63" w:name="_Toc27578"/>
            <w:r>
              <w:rPr>
                <w:rFonts w:hint="eastAsia"/>
                <w:szCs w:val="22"/>
              </w:rPr>
              <w:t>pageview_num</w:t>
            </w:r>
            <w:bookmarkEnd w:id="16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64" w:name="_Toc13619"/>
            <w:r>
              <w:rPr>
                <w:rFonts w:hint="eastAsia"/>
                <w:szCs w:val="22"/>
              </w:rPr>
              <w:t>int</w:t>
            </w:r>
            <w:bookmarkEnd w:id="16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65" w:name="_Toc3614"/>
            <w:r>
              <w:rPr>
                <w:rFonts w:hint="eastAsia"/>
                <w:szCs w:val="22"/>
              </w:rPr>
              <w:t>10</w:t>
            </w:r>
            <w:bookmarkEnd w:id="16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66" w:name="_Toc11851"/>
            <w:r>
              <w:rPr>
                <w:rFonts w:hint="eastAsia"/>
                <w:szCs w:val="22"/>
              </w:rPr>
              <w:t>Null</w:t>
            </w:r>
            <w:bookmarkEnd w:id="16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67" w:name="_Toc11305"/>
            <w:r>
              <w:rPr>
                <w:rFonts w:hint="eastAsia"/>
                <w:szCs w:val="22"/>
              </w:rPr>
              <w:t>浏览量</w:t>
            </w:r>
            <w:bookmarkEnd w:id="1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68" w:name="_Toc14797"/>
            <w:r>
              <w:rPr>
                <w:rFonts w:hint="eastAsia"/>
                <w:szCs w:val="22"/>
              </w:rPr>
              <w:t>article_class_id</w:t>
            </w:r>
            <w:bookmarkEnd w:id="16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69" w:name="_Toc21461"/>
            <w:r>
              <w:rPr>
                <w:rFonts w:hint="eastAsia"/>
                <w:szCs w:val="22"/>
              </w:rPr>
              <w:t>int</w:t>
            </w:r>
            <w:bookmarkEnd w:id="16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70" w:name="_Toc29392"/>
            <w:r>
              <w:rPr>
                <w:rFonts w:hint="eastAsia"/>
                <w:szCs w:val="22"/>
              </w:rPr>
              <w:t>2</w:t>
            </w:r>
            <w:bookmarkEnd w:id="17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71" w:name="_Toc27866"/>
            <w:r>
              <w:rPr>
                <w:rFonts w:hint="eastAsia"/>
                <w:szCs w:val="22"/>
              </w:rPr>
              <w:t>Null</w:t>
            </w:r>
            <w:bookmarkEnd w:id="17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72" w:name="_Toc24380"/>
            <w:r>
              <w:rPr>
                <w:rFonts w:hint="eastAsia"/>
                <w:szCs w:val="22"/>
              </w:rPr>
              <w:t>文章分类表id</w:t>
            </w:r>
            <w:bookmarkEnd w:id="17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73" w:name="_Toc30277"/>
            <w:r>
              <w:rPr>
                <w:rFonts w:hint="eastAsia"/>
                <w:szCs w:val="22"/>
              </w:rPr>
              <w:t>isopen</w:t>
            </w:r>
            <w:bookmarkEnd w:id="17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74" w:name="_Toc30605"/>
            <w:r>
              <w:rPr>
                <w:rFonts w:hint="eastAsia"/>
                <w:szCs w:val="22"/>
              </w:rPr>
              <w:t>int</w:t>
            </w:r>
            <w:bookmarkEnd w:id="17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75" w:name="_Toc11710"/>
            <w:r>
              <w:rPr>
                <w:rFonts w:hint="eastAsia"/>
                <w:szCs w:val="22"/>
              </w:rPr>
              <w:t>1</w:t>
            </w:r>
            <w:bookmarkEnd w:id="17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76" w:name="_Toc30074"/>
            <w:r>
              <w:rPr>
                <w:rFonts w:hint="eastAsia"/>
                <w:szCs w:val="22"/>
              </w:rPr>
              <w:t>1</w:t>
            </w:r>
            <w:bookmarkEnd w:id="17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77" w:name="_Toc22027"/>
            <w:r>
              <w:rPr>
                <w:rFonts w:hint="eastAsia"/>
                <w:szCs w:val="22"/>
              </w:rPr>
              <w:t>是否公开</w:t>
            </w:r>
            <w:bookmarkEnd w:id="17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78" w:name="_Toc26870"/>
            <w:r>
              <w:rPr>
                <w:rFonts w:hint="eastAsia"/>
                <w:szCs w:val="22"/>
              </w:rPr>
              <w:t>ding_count</w:t>
            </w:r>
            <w:bookmarkEnd w:id="17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79" w:name="_Toc16015"/>
            <w:r>
              <w:rPr>
                <w:rFonts w:hint="eastAsia"/>
                <w:szCs w:val="22"/>
              </w:rPr>
              <w:t>int</w:t>
            </w:r>
            <w:bookmarkEnd w:id="17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80" w:name="_Toc20010"/>
            <w:r>
              <w:rPr>
                <w:rFonts w:hint="eastAsia"/>
                <w:szCs w:val="22"/>
              </w:rPr>
              <w:t>5</w:t>
            </w:r>
            <w:bookmarkEnd w:id="18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81" w:name="_Toc31699"/>
            <w:r>
              <w:rPr>
                <w:rFonts w:hint="eastAsia"/>
                <w:szCs w:val="22"/>
              </w:rPr>
              <w:t>0</w:t>
            </w:r>
            <w:bookmarkEnd w:id="18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82" w:name="_Toc29787"/>
            <w:r>
              <w:rPr>
                <w:rFonts w:hint="eastAsia"/>
                <w:szCs w:val="22"/>
              </w:rPr>
              <w:t>点赞数</w:t>
            </w:r>
            <w:bookmarkEnd w:id="1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83" w:name="_Toc356"/>
            <w:r>
              <w:rPr>
                <w:rFonts w:hint="eastAsia"/>
                <w:szCs w:val="22"/>
              </w:rPr>
              <w:t>cai_count</w:t>
            </w:r>
            <w:bookmarkEnd w:id="18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84" w:name="_Toc17624"/>
            <w:r>
              <w:rPr>
                <w:rFonts w:hint="eastAsia"/>
                <w:szCs w:val="22"/>
              </w:rPr>
              <w:t>int</w:t>
            </w:r>
            <w:bookmarkEnd w:id="18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85" w:name="_Toc3972"/>
            <w:r>
              <w:rPr>
                <w:rFonts w:hint="eastAsia"/>
                <w:szCs w:val="22"/>
              </w:rPr>
              <w:t>5</w:t>
            </w:r>
            <w:bookmarkEnd w:id="18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86" w:name="_Toc12888"/>
            <w:r>
              <w:rPr>
                <w:rFonts w:hint="eastAsia"/>
                <w:szCs w:val="22"/>
              </w:rPr>
              <w:t>0</w:t>
            </w:r>
            <w:bookmarkEnd w:id="18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87" w:name="_Toc15235"/>
            <w:r>
              <w:rPr>
                <w:rFonts w:hint="eastAsia"/>
                <w:szCs w:val="22"/>
              </w:rPr>
              <w:t>点踩数</w:t>
            </w:r>
            <w:bookmarkEnd w:id="18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88" w:name="_Toc7297"/>
            <w:r>
              <w:rPr>
                <w:rFonts w:hint="eastAsia"/>
                <w:szCs w:val="22"/>
              </w:rPr>
              <w:t>comment_count</w:t>
            </w:r>
            <w:bookmarkEnd w:id="18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89" w:name="_Toc20408"/>
            <w:r>
              <w:rPr>
                <w:rFonts w:hint="eastAsia"/>
                <w:szCs w:val="22"/>
              </w:rPr>
              <w:t>int</w:t>
            </w:r>
            <w:bookmarkEnd w:id="18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90" w:name="_Toc4204"/>
            <w:r>
              <w:rPr>
                <w:rFonts w:hint="eastAsia"/>
                <w:szCs w:val="22"/>
              </w:rPr>
              <w:t>3</w:t>
            </w:r>
            <w:bookmarkEnd w:id="19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91" w:name="_Toc26742"/>
            <w:r>
              <w:rPr>
                <w:rFonts w:hint="eastAsia"/>
                <w:szCs w:val="22"/>
              </w:rPr>
              <w:t>0</w:t>
            </w:r>
            <w:bookmarkEnd w:id="19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92" w:name="_Toc22102"/>
            <w:r>
              <w:rPr>
                <w:rFonts w:hint="eastAsia"/>
                <w:szCs w:val="22"/>
              </w:rPr>
              <w:t>评论数</w:t>
            </w:r>
            <w:bookmarkEnd w:id="1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93" w:name="_Toc7535"/>
            <w:r>
              <w:rPr>
                <w:rFonts w:hint="eastAsia"/>
                <w:szCs w:val="22"/>
              </w:rPr>
              <w:t>topic_id</w:t>
            </w:r>
            <w:bookmarkEnd w:id="19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94" w:name="_Toc32232"/>
            <w:r>
              <w:rPr>
                <w:rFonts w:hint="eastAsia"/>
                <w:szCs w:val="22"/>
              </w:rPr>
              <w:t>int</w:t>
            </w:r>
            <w:bookmarkEnd w:id="19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95" w:name="_Toc17249"/>
            <w:r>
              <w:rPr>
                <w:rFonts w:hint="eastAsia"/>
                <w:szCs w:val="22"/>
              </w:rPr>
              <w:t>10</w:t>
            </w:r>
            <w:bookmarkEnd w:id="19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196" w:name="_Toc26045"/>
            <w:r>
              <w:rPr>
                <w:rFonts w:hint="eastAsia"/>
                <w:szCs w:val="22"/>
              </w:rPr>
              <w:t>Null</w:t>
            </w:r>
            <w:bookmarkEnd w:id="19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197" w:name="_Toc28676"/>
            <w:r>
              <w:rPr>
                <w:rFonts w:hint="eastAsia"/>
                <w:szCs w:val="22"/>
              </w:rPr>
              <w:t>话题表id</w:t>
            </w:r>
            <w:bookmarkEnd w:id="1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198" w:name="_Toc24587"/>
            <w:r>
              <w:rPr>
                <w:rFonts w:hint="eastAsia"/>
                <w:szCs w:val="22"/>
              </w:rPr>
              <w:t>collectionnum</w:t>
            </w:r>
            <w:bookmarkEnd w:id="198"/>
          </w:p>
        </w:tc>
        <w:tc>
          <w:tcPr>
            <w:tcW w:w="0" w:type="auto"/>
            <w:tcBorders>
              <w:top w:val="nil"/>
              <w:left w:val="nil"/>
              <w:bottom w:val="nil"/>
              <w:right w:val="nil"/>
            </w:tcBorders>
            <w:shd w:val="clear" w:color="auto" w:fill="auto"/>
            <w:vAlign w:val="center"/>
          </w:tcPr>
          <w:p>
            <w:pPr>
              <w:pStyle w:val="54"/>
              <w:spacing w:before="0" w:beforeLines="0"/>
              <w:rPr>
                <w:szCs w:val="22"/>
              </w:rPr>
            </w:pPr>
            <w:bookmarkStart w:id="199" w:name="_Toc26009"/>
            <w:r>
              <w:rPr>
                <w:rFonts w:hint="eastAsia"/>
                <w:szCs w:val="22"/>
              </w:rPr>
              <w:t>int</w:t>
            </w:r>
            <w:bookmarkEnd w:id="199"/>
          </w:p>
        </w:tc>
        <w:tc>
          <w:tcPr>
            <w:tcW w:w="0" w:type="auto"/>
            <w:tcBorders>
              <w:top w:val="nil"/>
              <w:left w:val="nil"/>
              <w:bottom w:val="nil"/>
              <w:right w:val="nil"/>
            </w:tcBorders>
            <w:shd w:val="clear" w:color="auto" w:fill="auto"/>
            <w:vAlign w:val="center"/>
          </w:tcPr>
          <w:p>
            <w:pPr>
              <w:pStyle w:val="54"/>
              <w:spacing w:before="0" w:beforeLines="0"/>
              <w:rPr>
                <w:szCs w:val="22"/>
              </w:rPr>
            </w:pPr>
            <w:bookmarkStart w:id="200" w:name="_Toc17760"/>
            <w:r>
              <w:rPr>
                <w:rFonts w:hint="eastAsia"/>
                <w:szCs w:val="22"/>
              </w:rPr>
              <w:t>10</w:t>
            </w:r>
            <w:bookmarkEnd w:id="200"/>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201" w:name="_Toc4459"/>
            <w:r>
              <w:rPr>
                <w:rFonts w:hint="eastAsia"/>
                <w:szCs w:val="22"/>
              </w:rPr>
              <w:t>0</w:t>
            </w:r>
            <w:bookmarkEnd w:id="201"/>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202" w:name="_Toc16730"/>
            <w:r>
              <w:rPr>
                <w:rFonts w:hint="eastAsia"/>
                <w:szCs w:val="22"/>
              </w:rPr>
              <w:t>收藏数</w:t>
            </w:r>
            <w:bookmarkEnd w:id="2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nil"/>
              <w:right w:val="nil"/>
            </w:tcBorders>
            <w:shd w:val="clear" w:color="auto" w:fill="auto"/>
            <w:vAlign w:val="center"/>
          </w:tcPr>
          <w:p>
            <w:pPr>
              <w:pStyle w:val="54"/>
              <w:spacing w:before="0" w:beforeLines="0"/>
              <w:rPr>
                <w:szCs w:val="22"/>
              </w:rPr>
            </w:pPr>
            <w:bookmarkStart w:id="203" w:name="_Toc13003"/>
            <w:r>
              <w:rPr>
                <w:rFonts w:hint="eastAsia"/>
                <w:szCs w:val="22"/>
              </w:rPr>
              <w:t>rewardnum</w:t>
            </w:r>
            <w:bookmarkEnd w:id="203"/>
          </w:p>
        </w:tc>
        <w:tc>
          <w:tcPr>
            <w:tcW w:w="0" w:type="auto"/>
            <w:tcBorders>
              <w:top w:val="nil"/>
              <w:left w:val="nil"/>
              <w:bottom w:val="nil"/>
              <w:right w:val="nil"/>
            </w:tcBorders>
            <w:shd w:val="clear" w:color="auto" w:fill="auto"/>
            <w:vAlign w:val="center"/>
          </w:tcPr>
          <w:p>
            <w:pPr>
              <w:pStyle w:val="54"/>
              <w:spacing w:before="0" w:beforeLines="0"/>
              <w:rPr>
                <w:szCs w:val="22"/>
              </w:rPr>
            </w:pPr>
            <w:bookmarkStart w:id="204" w:name="_Toc25197"/>
            <w:r>
              <w:rPr>
                <w:rFonts w:hint="eastAsia"/>
                <w:szCs w:val="22"/>
              </w:rPr>
              <w:t>int</w:t>
            </w:r>
            <w:bookmarkEnd w:id="204"/>
          </w:p>
        </w:tc>
        <w:tc>
          <w:tcPr>
            <w:tcW w:w="0" w:type="auto"/>
            <w:tcBorders>
              <w:top w:val="nil"/>
              <w:left w:val="nil"/>
              <w:bottom w:val="nil"/>
              <w:right w:val="nil"/>
            </w:tcBorders>
            <w:shd w:val="clear" w:color="auto" w:fill="auto"/>
            <w:vAlign w:val="center"/>
          </w:tcPr>
          <w:p>
            <w:pPr>
              <w:pStyle w:val="54"/>
              <w:spacing w:before="0" w:beforeLines="0"/>
              <w:rPr>
                <w:szCs w:val="22"/>
              </w:rPr>
            </w:pPr>
            <w:bookmarkStart w:id="205" w:name="_Toc28822"/>
            <w:r>
              <w:rPr>
                <w:rFonts w:hint="eastAsia"/>
                <w:szCs w:val="22"/>
              </w:rPr>
              <w:t>5</w:t>
            </w:r>
            <w:bookmarkEnd w:id="205"/>
          </w:p>
        </w:tc>
        <w:tc>
          <w:tcPr>
            <w:tcW w:w="816" w:type="dxa"/>
            <w:tcBorders>
              <w:top w:val="nil"/>
              <w:left w:val="nil"/>
              <w:bottom w:val="nil"/>
              <w:right w:val="nil"/>
            </w:tcBorders>
            <w:shd w:val="clear" w:color="auto" w:fill="auto"/>
            <w:vAlign w:val="center"/>
          </w:tcPr>
          <w:p>
            <w:pPr>
              <w:pStyle w:val="54"/>
              <w:spacing w:before="0" w:beforeLines="0"/>
              <w:rPr>
                <w:szCs w:val="22"/>
              </w:rPr>
            </w:pPr>
            <w:bookmarkStart w:id="206" w:name="_Toc13339"/>
            <w:r>
              <w:rPr>
                <w:rFonts w:hint="eastAsia"/>
                <w:szCs w:val="22"/>
              </w:rPr>
              <w:t>0</w:t>
            </w:r>
            <w:bookmarkEnd w:id="206"/>
          </w:p>
        </w:tc>
        <w:tc>
          <w:tcPr>
            <w:tcW w:w="1416" w:type="dxa"/>
            <w:tcBorders>
              <w:top w:val="nil"/>
              <w:left w:val="nil"/>
              <w:bottom w:val="nil"/>
              <w:right w:val="nil"/>
            </w:tcBorders>
            <w:shd w:val="clear" w:color="auto" w:fill="auto"/>
            <w:vAlign w:val="center"/>
          </w:tcPr>
          <w:p>
            <w:pPr>
              <w:pStyle w:val="54"/>
              <w:spacing w:before="0" w:beforeLines="0"/>
              <w:rPr>
                <w:szCs w:val="22"/>
              </w:rPr>
            </w:pPr>
          </w:p>
        </w:tc>
        <w:tc>
          <w:tcPr>
            <w:tcW w:w="1202" w:type="dxa"/>
            <w:tcBorders>
              <w:top w:val="nil"/>
              <w:left w:val="nil"/>
              <w:bottom w:val="nil"/>
              <w:right w:val="nil"/>
            </w:tcBorders>
            <w:shd w:val="clear" w:color="auto" w:fill="auto"/>
            <w:vAlign w:val="center"/>
          </w:tcPr>
          <w:p>
            <w:pPr>
              <w:pStyle w:val="54"/>
              <w:spacing w:before="0" w:beforeLines="0"/>
              <w:rPr>
                <w:szCs w:val="22"/>
              </w:rPr>
            </w:pPr>
          </w:p>
        </w:tc>
        <w:tc>
          <w:tcPr>
            <w:tcW w:w="1911" w:type="dxa"/>
            <w:tcBorders>
              <w:top w:val="nil"/>
              <w:left w:val="nil"/>
              <w:bottom w:val="nil"/>
              <w:right w:val="nil"/>
            </w:tcBorders>
            <w:shd w:val="clear" w:color="auto" w:fill="auto"/>
            <w:vAlign w:val="center"/>
          </w:tcPr>
          <w:p>
            <w:pPr>
              <w:pStyle w:val="54"/>
              <w:spacing w:before="0" w:beforeLines="0"/>
              <w:rPr>
                <w:szCs w:val="22"/>
              </w:rPr>
            </w:pPr>
            <w:bookmarkStart w:id="207" w:name="_Toc4089"/>
            <w:r>
              <w:rPr>
                <w:rFonts w:hint="eastAsia"/>
                <w:szCs w:val="22"/>
              </w:rPr>
              <w:t>悬赏金额数目</w:t>
            </w:r>
            <w:bookmarkEnd w:id="2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Borders>
              <w:top w:val="nil"/>
              <w:left w:val="nil"/>
              <w:bottom w:val="single" w:color="auto" w:sz="4" w:space="0"/>
              <w:right w:val="nil"/>
            </w:tcBorders>
            <w:shd w:val="clear" w:color="auto" w:fill="auto"/>
            <w:vAlign w:val="center"/>
          </w:tcPr>
          <w:p>
            <w:pPr>
              <w:pStyle w:val="54"/>
              <w:spacing w:before="0" w:beforeLines="0"/>
              <w:rPr>
                <w:szCs w:val="22"/>
              </w:rPr>
            </w:pPr>
            <w:bookmarkStart w:id="208" w:name="_Toc30669"/>
            <w:r>
              <w:rPr>
                <w:rFonts w:hint="eastAsia"/>
                <w:szCs w:val="22"/>
              </w:rPr>
              <w:t>isaccepted</w:t>
            </w:r>
            <w:bookmarkEnd w:id="208"/>
          </w:p>
        </w:tc>
        <w:tc>
          <w:tcPr>
            <w:tcW w:w="0" w:type="auto"/>
            <w:tcBorders>
              <w:top w:val="nil"/>
              <w:left w:val="nil"/>
              <w:bottom w:val="single" w:color="auto" w:sz="4" w:space="0"/>
              <w:right w:val="nil"/>
            </w:tcBorders>
            <w:shd w:val="clear" w:color="auto" w:fill="auto"/>
            <w:vAlign w:val="center"/>
          </w:tcPr>
          <w:p>
            <w:pPr>
              <w:pStyle w:val="54"/>
              <w:spacing w:before="0" w:beforeLines="0"/>
              <w:rPr>
                <w:szCs w:val="22"/>
              </w:rPr>
            </w:pPr>
            <w:bookmarkStart w:id="209" w:name="_Toc16890"/>
            <w:r>
              <w:rPr>
                <w:rFonts w:hint="eastAsia"/>
                <w:szCs w:val="22"/>
              </w:rPr>
              <w:t>int</w:t>
            </w:r>
            <w:bookmarkEnd w:id="209"/>
          </w:p>
        </w:tc>
        <w:tc>
          <w:tcPr>
            <w:tcW w:w="0" w:type="auto"/>
            <w:tcBorders>
              <w:top w:val="nil"/>
              <w:left w:val="nil"/>
              <w:bottom w:val="single" w:color="auto" w:sz="4" w:space="0"/>
              <w:right w:val="nil"/>
            </w:tcBorders>
            <w:shd w:val="clear" w:color="auto" w:fill="auto"/>
            <w:vAlign w:val="center"/>
          </w:tcPr>
          <w:p>
            <w:pPr>
              <w:pStyle w:val="54"/>
              <w:spacing w:before="0" w:beforeLines="0"/>
              <w:rPr>
                <w:szCs w:val="22"/>
              </w:rPr>
            </w:pPr>
            <w:bookmarkStart w:id="210" w:name="_Toc17059"/>
            <w:r>
              <w:rPr>
                <w:rFonts w:hint="eastAsia"/>
                <w:szCs w:val="22"/>
              </w:rPr>
              <w:t>2</w:t>
            </w:r>
            <w:bookmarkEnd w:id="210"/>
          </w:p>
        </w:tc>
        <w:tc>
          <w:tcPr>
            <w:tcW w:w="816" w:type="dxa"/>
            <w:tcBorders>
              <w:top w:val="nil"/>
              <w:left w:val="nil"/>
              <w:bottom w:val="single" w:color="auto" w:sz="4" w:space="0"/>
              <w:right w:val="nil"/>
            </w:tcBorders>
            <w:shd w:val="clear" w:color="auto" w:fill="auto"/>
            <w:vAlign w:val="center"/>
          </w:tcPr>
          <w:p>
            <w:pPr>
              <w:pStyle w:val="54"/>
              <w:spacing w:before="0" w:beforeLines="0"/>
              <w:rPr>
                <w:szCs w:val="22"/>
              </w:rPr>
            </w:pPr>
            <w:bookmarkStart w:id="211" w:name="_Toc13965"/>
            <w:r>
              <w:rPr>
                <w:rFonts w:hint="eastAsia"/>
                <w:szCs w:val="22"/>
              </w:rPr>
              <w:t>1</w:t>
            </w:r>
            <w:bookmarkEnd w:id="211"/>
          </w:p>
        </w:tc>
        <w:tc>
          <w:tcPr>
            <w:tcW w:w="1416" w:type="dxa"/>
            <w:tcBorders>
              <w:top w:val="nil"/>
              <w:left w:val="nil"/>
              <w:bottom w:val="single" w:color="auto" w:sz="4" w:space="0"/>
              <w:right w:val="nil"/>
            </w:tcBorders>
            <w:shd w:val="clear" w:color="auto" w:fill="auto"/>
            <w:vAlign w:val="center"/>
          </w:tcPr>
          <w:p>
            <w:pPr>
              <w:pStyle w:val="54"/>
              <w:spacing w:before="0" w:beforeLines="0"/>
              <w:rPr>
                <w:szCs w:val="22"/>
              </w:rPr>
            </w:pPr>
          </w:p>
        </w:tc>
        <w:tc>
          <w:tcPr>
            <w:tcW w:w="1202" w:type="dxa"/>
            <w:tcBorders>
              <w:top w:val="nil"/>
              <w:left w:val="nil"/>
              <w:bottom w:val="single" w:color="auto" w:sz="4" w:space="0"/>
              <w:right w:val="nil"/>
            </w:tcBorders>
            <w:shd w:val="clear" w:color="auto" w:fill="auto"/>
            <w:vAlign w:val="center"/>
          </w:tcPr>
          <w:p>
            <w:pPr>
              <w:pStyle w:val="54"/>
              <w:spacing w:before="0" w:beforeLines="0"/>
              <w:rPr>
                <w:szCs w:val="22"/>
              </w:rPr>
            </w:pPr>
          </w:p>
        </w:tc>
        <w:tc>
          <w:tcPr>
            <w:tcW w:w="1911" w:type="dxa"/>
            <w:tcBorders>
              <w:top w:val="nil"/>
              <w:left w:val="nil"/>
              <w:bottom w:val="single" w:color="auto" w:sz="4" w:space="0"/>
              <w:right w:val="nil"/>
            </w:tcBorders>
            <w:shd w:val="clear" w:color="auto" w:fill="auto"/>
            <w:vAlign w:val="center"/>
          </w:tcPr>
          <w:p>
            <w:pPr>
              <w:pStyle w:val="54"/>
              <w:spacing w:before="0" w:beforeLines="0"/>
              <w:rPr>
                <w:szCs w:val="22"/>
              </w:rPr>
            </w:pPr>
            <w:bookmarkStart w:id="212" w:name="_Toc32461"/>
            <w:r>
              <w:rPr>
                <w:rFonts w:hint="eastAsia"/>
                <w:szCs w:val="22"/>
              </w:rPr>
              <w:t>是否结贴</w:t>
            </w:r>
            <w:bookmarkEnd w:id="212"/>
          </w:p>
        </w:tc>
      </w:tr>
    </w:tbl>
    <w:p>
      <w:pPr>
        <w:rPr>
          <w:sz w:val="21"/>
          <w:szCs w:val="21"/>
        </w:rPr>
      </w:pPr>
    </w:p>
    <w:p>
      <w:pPr>
        <w:pStyle w:val="2"/>
        <w:ind w:firstLine="480"/>
        <w:rPr>
          <w:sz w:val="24"/>
        </w:rPr>
      </w:pPr>
      <w:r>
        <w:rPr>
          <w:rFonts w:hint="eastAsia"/>
          <w:sz w:val="24"/>
        </w:rPr>
        <w:t>文章【article】表是整个系统的核心数据表，创建时间采用10位时间戳的形式存储，方便时间的计算和转换。在文章表中关联了用户表、文章分类表、话题表。</w:t>
      </w:r>
    </w:p>
    <w:p>
      <w:pPr>
        <w:pStyle w:val="2"/>
        <w:ind w:firstLine="0" w:firstLineChars="0"/>
        <w:rPr>
          <w:szCs w:val="21"/>
        </w:rPr>
      </w:pPr>
    </w:p>
    <w:p>
      <w:pPr>
        <w:spacing w:after="326" w:afterLines="100"/>
        <w:jc w:val="center"/>
        <w:rPr>
          <w:sz w:val="21"/>
          <w:szCs w:val="21"/>
        </w:rPr>
      </w:pPr>
      <w:bookmarkStart w:id="213" w:name="_Toc41818893"/>
      <w:bookmarkStart w:id="214" w:name="_Toc41753260"/>
      <w:bookmarkStart w:id="215" w:name="_Toc41656968"/>
    </w:p>
    <w:p>
      <w:pPr>
        <w:spacing w:after="326" w:afterLines="100"/>
        <w:jc w:val="center"/>
        <w:rPr>
          <w:sz w:val="21"/>
          <w:szCs w:val="21"/>
        </w:rPr>
      </w:pPr>
    </w:p>
    <w:p>
      <w:pPr>
        <w:pStyle w:val="2"/>
        <w:ind w:firstLine="420"/>
      </w:pPr>
    </w:p>
    <w:p>
      <w:pPr>
        <w:pStyle w:val="2"/>
        <w:ind w:firstLine="420"/>
      </w:pPr>
    </w:p>
    <w:p>
      <w:pPr>
        <w:jc w:val="center"/>
        <w:rPr>
          <w:sz w:val="21"/>
          <w:szCs w:val="21"/>
        </w:rPr>
      </w:pPr>
      <w:r>
        <w:rPr>
          <w:rFonts w:hint="eastAsia"/>
          <w:sz w:val="21"/>
          <w:szCs w:val="21"/>
        </w:rPr>
        <w:t>表5. 2</w:t>
      </w:r>
      <w:r>
        <w:rPr>
          <w:sz w:val="21"/>
          <w:szCs w:val="21"/>
        </w:rPr>
        <w:t xml:space="preserve">  </w:t>
      </w:r>
      <w:r>
        <w:rPr>
          <w:rFonts w:hint="eastAsia"/>
          <w:sz w:val="21"/>
          <w:szCs w:val="21"/>
        </w:rPr>
        <w:t>话题表</w:t>
      </w:r>
      <w:bookmarkEnd w:id="213"/>
      <w:bookmarkEnd w:id="214"/>
      <w:bookmarkEnd w:id="215"/>
    </w:p>
    <w:tbl>
      <w:tblPr>
        <w:tblStyle w:val="25"/>
        <w:tblW w:w="88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214"/>
        <w:gridCol w:w="860"/>
        <w:gridCol w:w="1060"/>
        <w:gridCol w:w="1200"/>
        <w:gridCol w:w="1140"/>
        <w:gridCol w:w="1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16" w:name="_Toc7696"/>
            <w:r>
              <w:rPr>
                <w:rFonts w:hint="eastAsia"/>
                <w:szCs w:val="22"/>
              </w:rPr>
              <w:t>字段名</w:t>
            </w:r>
            <w:bookmarkEnd w:id="216"/>
          </w:p>
        </w:tc>
        <w:tc>
          <w:tcPr>
            <w:tcW w:w="121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17" w:name="_Toc7885"/>
            <w:r>
              <w:rPr>
                <w:rFonts w:hint="eastAsia"/>
                <w:szCs w:val="22"/>
              </w:rPr>
              <w:t>字段类型</w:t>
            </w:r>
            <w:bookmarkEnd w:id="217"/>
          </w:p>
        </w:tc>
        <w:tc>
          <w:tcPr>
            <w:tcW w:w="86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18" w:name="_Toc15621"/>
            <w:r>
              <w:rPr>
                <w:rFonts w:hint="eastAsia"/>
                <w:szCs w:val="22"/>
              </w:rPr>
              <w:t>长度</w:t>
            </w:r>
            <w:bookmarkEnd w:id="218"/>
          </w:p>
        </w:tc>
        <w:tc>
          <w:tcPr>
            <w:tcW w:w="106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19" w:name="_Toc21957"/>
            <w:r>
              <w:rPr>
                <w:rFonts w:hint="eastAsia"/>
                <w:szCs w:val="22"/>
              </w:rPr>
              <w:t>默认</w:t>
            </w:r>
            <w:bookmarkEnd w:id="219"/>
          </w:p>
        </w:tc>
        <w:tc>
          <w:tcPr>
            <w:tcW w:w="120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20" w:name="_Toc29501"/>
            <w:r>
              <w:rPr>
                <w:rFonts w:hint="eastAsia"/>
                <w:szCs w:val="22"/>
              </w:rPr>
              <w:t>是否为空</w:t>
            </w:r>
            <w:bookmarkEnd w:id="220"/>
          </w:p>
        </w:tc>
        <w:tc>
          <w:tcPr>
            <w:tcW w:w="114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21" w:name="_Toc24026"/>
            <w:r>
              <w:rPr>
                <w:rFonts w:hint="eastAsia"/>
                <w:szCs w:val="22"/>
              </w:rPr>
              <w:t>是否主键</w:t>
            </w:r>
            <w:bookmarkEnd w:id="221"/>
          </w:p>
        </w:tc>
        <w:tc>
          <w:tcPr>
            <w:tcW w:w="165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22" w:name="_Toc9828"/>
            <w:r>
              <w:rPr>
                <w:rFonts w:hint="eastAsia"/>
                <w:szCs w:val="22"/>
              </w:rPr>
              <w:t>描述</w:t>
            </w:r>
            <w:bookmarkEnd w:id="2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single" w:color="auto" w:sz="4" w:space="0"/>
              <w:left w:val="nil"/>
              <w:bottom w:val="nil"/>
              <w:right w:val="nil"/>
            </w:tcBorders>
            <w:shd w:val="clear" w:color="auto" w:fill="auto"/>
          </w:tcPr>
          <w:p>
            <w:pPr>
              <w:pStyle w:val="54"/>
              <w:spacing w:before="0" w:beforeLines="0"/>
              <w:rPr>
                <w:szCs w:val="22"/>
              </w:rPr>
            </w:pPr>
            <w:bookmarkStart w:id="223" w:name="_Toc32600"/>
            <w:r>
              <w:rPr>
                <w:rFonts w:hint="eastAsia"/>
                <w:szCs w:val="22"/>
              </w:rPr>
              <w:t>id</w:t>
            </w:r>
            <w:bookmarkEnd w:id="223"/>
          </w:p>
        </w:tc>
        <w:tc>
          <w:tcPr>
            <w:tcW w:w="1214" w:type="dxa"/>
            <w:tcBorders>
              <w:top w:val="single" w:color="auto" w:sz="4" w:space="0"/>
              <w:left w:val="nil"/>
              <w:bottom w:val="nil"/>
              <w:right w:val="nil"/>
            </w:tcBorders>
            <w:shd w:val="clear" w:color="auto" w:fill="auto"/>
          </w:tcPr>
          <w:p>
            <w:pPr>
              <w:pStyle w:val="54"/>
              <w:spacing w:before="0" w:beforeLines="0"/>
              <w:rPr>
                <w:szCs w:val="22"/>
              </w:rPr>
            </w:pPr>
            <w:bookmarkStart w:id="224" w:name="_Toc14772"/>
            <w:r>
              <w:rPr>
                <w:rFonts w:hint="eastAsia"/>
                <w:szCs w:val="22"/>
              </w:rPr>
              <w:t>int</w:t>
            </w:r>
            <w:bookmarkEnd w:id="224"/>
          </w:p>
        </w:tc>
        <w:tc>
          <w:tcPr>
            <w:tcW w:w="860" w:type="dxa"/>
            <w:tcBorders>
              <w:top w:val="single" w:color="auto" w:sz="4" w:space="0"/>
              <w:left w:val="nil"/>
              <w:bottom w:val="nil"/>
              <w:right w:val="nil"/>
            </w:tcBorders>
            <w:shd w:val="clear" w:color="auto" w:fill="auto"/>
          </w:tcPr>
          <w:p>
            <w:pPr>
              <w:pStyle w:val="54"/>
              <w:spacing w:before="0" w:beforeLines="0"/>
              <w:rPr>
                <w:szCs w:val="22"/>
              </w:rPr>
            </w:pPr>
            <w:bookmarkStart w:id="225" w:name="_Toc25637"/>
            <w:r>
              <w:rPr>
                <w:rFonts w:hint="eastAsia"/>
                <w:szCs w:val="22"/>
              </w:rPr>
              <w:t>10</w:t>
            </w:r>
            <w:bookmarkEnd w:id="225"/>
          </w:p>
        </w:tc>
        <w:tc>
          <w:tcPr>
            <w:tcW w:w="1060" w:type="dxa"/>
            <w:tcBorders>
              <w:top w:val="single" w:color="auto" w:sz="4" w:space="0"/>
              <w:left w:val="nil"/>
              <w:bottom w:val="nil"/>
              <w:right w:val="nil"/>
            </w:tcBorders>
            <w:shd w:val="clear" w:color="auto" w:fill="auto"/>
          </w:tcPr>
          <w:p>
            <w:pPr>
              <w:pStyle w:val="54"/>
              <w:spacing w:before="0" w:beforeLines="0"/>
              <w:rPr>
                <w:szCs w:val="22"/>
              </w:rPr>
            </w:pPr>
            <w:bookmarkStart w:id="226" w:name="_Toc7344"/>
            <w:r>
              <w:rPr>
                <w:rFonts w:hint="eastAsia"/>
                <w:szCs w:val="22"/>
              </w:rPr>
              <w:t>自增</w:t>
            </w:r>
            <w:bookmarkEnd w:id="226"/>
          </w:p>
        </w:tc>
        <w:tc>
          <w:tcPr>
            <w:tcW w:w="1200" w:type="dxa"/>
            <w:tcBorders>
              <w:top w:val="single" w:color="auto" w:sz="4" w:space="0"/>
              <w:left w:val="nil"/>
              <w:bottom w:val="nil"/>
              <w:right w:val="nil"/>
            </w:tcBorders>
            <w:shd w:val="clear" w:color="auto" w:fill="auto"/>
          </w:tcPr>
          <w:p>
            <w:pPr>
              <w:pStyle w:val="54"/>
              <w:spacing w:before="0" w:beforeLines="0"/>
              <w:rPr>
                <w:szCs w:val="22"/>
              </w:rPr>
            </w:pPr>
            <w:bookmarkStart w:id="227" w:name="_Toc15912"/>
            <w:r>
              <w:rPr>
                <w:rFonts w:hint="eastAsia"/>
                <w:szCs w:val="22"/>
              </w:rPr>
              <w:t>Not null</w:t>
            </w:r>
            <w:bookmarkEnd w:id="227"/>
          </w:p>
        </w:tc>
        <w:tc>
          <w:tcPr>
            <w:tcW w:w="1140" w:type="dxa"/>
            <w:tcBorders>
              <w:top w:val="single" w:color="auto" w:sz="4" w:space="0"/>
              <w:left w:val="nil"/>
              <w:bottom w:val="nil"/>
              <w:right w:val="nil"/>
            </w:tcBorders>
            <w:shd w:val="clear" w:color="auto" w:fill="auto"/>
          </w:tcPr>
          <w:p>
            <w:pPr>
              <w:pStyle w:val="54"/>
              <w:spacing w:before="0" w:beforeLines="0"/>
              <w:rPr>
                <w:szCs w:val="22"/>
              </w:rPr>
            </w:pPr>
            <w:bookmarkStart w:id="228" w:name="_Toc24677"/>
            <w:r>
              <w:rPr>
                <w:rFonts w:hint="eastAsia"/>
                <w:szCs w:val="22"/>
              </w:rPr>
              <w:t>Yes</w:t>
            </w:r>
            <w:bookmarkEnd w:id="228"/>
          </w:p>
        </w:tc>
        <w:tc>
          <w:tcPr>
            <w:tcW w:w="1650" w:type="dxa"/>
            <w:tcBorders>
              <w:top w:val="single" w:color="auto" w:sz="4" w:space="0"/>
              <w:left w:val="nil"/>
              <w:bottom w:val="nil"/>
              <w:right w:val="nil"/>
            </w:tcBorders>
            <w:shd w:val="clear" w:color="auto" w:fill="auto"/>
          </w:tcPr>
          <w:p>
            <w:pPr>
              <w:pStyle w:val="54"/>
              <w:spacing w:before="0" w:beforeLines="0"/>
              <w:rPr>
                <w:szCs w:val="22"/>
              </w:rPr>
            </w:pPr>
            <w:bookmarkStart w:id="229" w:name="_Toc28146"/>
            <w:r>
              <w:rPr>
                <w:rFonts w:hint="eastAsia"/>
                <w:szCs w:val="22"/>
              </w:rPr>
              <w:t>主键id</w:t>
            </w:r>
            <w:bookmarkEnd w:id="22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30" w:name="_Toc4081"/>
            <w:r>
              <w:rPr>
                <w:rFonts w:hint="eastAsia"/>
                <w:szCs w:val="22"/>
              </w:rPr>
              <w:t>title</w:t>
            </w:r>
            <w:bookmarkEnd w:id="230"/>
          </w:p>
        </w:tc>
        <w:tc>
          <w:tcPr>
            <w:tcW w:w="1214" w:type="dxa"/>
            <w:tcBorders>
              <w:top w:val="nil"/>
              <w:left w:val="nil"/>
              <w:bottom w:val="nil"/>
              <w:right w:val="nil"/>
            </w:tcBorders>
            <w:shd w:val="clear" w:color="auto" w:fill="auto"/>
          </w:tcPr>
          <w:p>
            <w:pPr>
              <w:pStyle w:val="54"/>
              <w:spacing w:before="0" w:beforeLines="0"/>
              <w:rPr>
                <w:szCs w:val="22"/>
              </w:rPr>
            </w:pPr>
            <w:bookmarkStart w:id="231" w:name="_Toc5040"/>
            <w:r>
              <w:rPr>
                <w:rFonts w:hint="eastAsia"/>
                <w:szCs w:val="22"/>
              </w:rPr>
              <w:t>varchar</w:t>
            </w:r>
            <w:bookmarkEnd w:id="231"/>
          </w:p>
        </w:tc>
        <w:tc>
          <w:tcPr>
            <w:tcW w:w="860" w:type="dxa"/>
            <w:tcBorders>
              <w:top w:val="nil"/>
              <w:left w:val="nil"/>
              <w:bottom w:val="nil"/>
              <w:right w:val="nil"/>
            </w:tcBorders>
            <w:shd w:val="clear" w:color="auto" w:fill="auto"/>
          </w:tcPr>
          <w:p>
            <w:pPr>
              <w:pStyle w:val="54"/>
              <w:spacing w:before="0" w:beforeLines="0"/>
              <w:rPr>
                <w:szCs w:val="22"/>
              </w:rPr>
            </w:pPr>
            <w:bookmarkStart w:id="232" w:name="_Toc11822"/>
            <w:r>
              <w:rPr>
                <w:rFonts w:hint="eastAsia"/>
                <w:szCs w:val="22"/>
              </w:rPr>
              <w:t>30</w:t>
            </w:r>
            <w:bookmarkEnd w:id="232"/>
          </w:p>
        </w:tc>
        <w:tc>
          <w:tcPr>
            <w:tcW w:w="1060" w:type="dxa"/>
            <w:tcBorders>
              <w:top w:val="nil"/>
              <w:left w:val="nil"/>
              <w:bottom w:val="nil"/>
              <w:right w:val="nil"/>
            </w:tcBorders>
            <w:shd w:val="clear" w:color="auto" w:fill="auto"/>
          </w:tcPr>
          <w:p>
            <w:pPr>
              <w:pStyle w:val="54"/>
              <w:spacing w:before="0" w:beforeLines="0"/>
              <w:rPr>
                <w:szCs w:val="22"/>
              </w:rPr>
            </w:pPr>
            <w:bookmarkStart w:id="233" w:name="_Toc1200"/>
            <w:r>
              <w:rPr>
                <w:rFonts w:hint="eastAsia"/>
                <w:szCs w:val="22"/>
              </w:rPr>
              <w:t>Null</w:t>
            </w:r>
            <w:bookmarkEnd w:id="233"/>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34" w:name="_Toc2472"/>
            <w:r>
              <w:rPr>
                <w:rFonts w:hint="eastAsia"/>
                <w:szCs w:val="22"/>
              </w:rPr>
              <w:t>话题名</w:t>
            </w:r>
            <w:bookmarkEnd w:id="23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35" w:name="_Toc12793"/>
            <w:r>
              <w:rPr>
                <w:rFonts w:hint="eastAsia"/>
                <w:szCs w:val="22"/>
              </w:rPr>
              <w:t>titlepic</w:t>
            </w:r>
            <w:bookmarkEnd w:id="235"/>
          </w:p>
        </w:tc>
        <w:tc>
          <w:tcPr>
            <w:tcW w:w="1214" w:type="dxa"/>
            <w:tcBorders>
              <w:top w:val="nil"/>
              <w:left w:val="nil"/>
              <w:bottom w:val="nil"/>
              <w:right w:val="nil"/>
            </w:tcBorders>
            <w:shd w:val="clear" w:color="auto" w:fill="auto"/>
          </w:tcPr>
          <w:p>
            <w:pPr>
              <w:pStyle w:val="54"/>
              <w:spacing w:before="0" w:beforeLines="0"/>
              <w:rPr>
                <w:szCs w:val="22"/>
              </w:rPr>
            </w:pPr>
            <w:bookmarkStart w:id="236" w:name="_Toc24903"/>
            <w:r>
              <w:rPr>
                <w:rFonts w:hint="eastAsia"/>
                <w:szCs w:val="22"/>
              </w:rPr>
              <w:t>varchar</w:t>
            </w:r>
            <w:bookmarkEnd w:id="236"/>
          </w:p>
        </w:tc>
        <w:tc>
          <w:tcPr>
            <w:tcW w:w="860" w:type="dxa"/>
            <w:tcBorders>
              <w:top w:val="nil"/>
              <w:left w:val="nil"/>
              <w:bottom w:val="nil"/>
              <w:right w:val="nil"/>
            </w:tcBorders>
            <w:shd w:val="clear" w:color="auto" w:fill="auto"/>
          </w:tcPr>
          <w:p>
            <w:pPr>
              <w:pStyle w:val="54"/>
              <w:spacing w:before="0" w:beforeLines="0"/>
              <w:rPr>
                <w:szCs w:val="22"/>
              </w:rPr>
            </w:pPr>
            <w:bookmarkStart w:id="237" w:name="_Toc12493"/>
            <w:r>
              <w:rPr>
                <w:rFonts w:hint="eastAsia"/>
                <w:szCs w:val="22"/>
              </w:rPr>
              <w:t>200</w:t>
            </w:r>
            <w:bookmarkEnd w:id="237"/>
          </w:p>
        </w:tc>
        <w:tc>
          <w:tcPr>
            <w:tcW w:w="1060" w:type="dxa"/>
            <w:tcBorders>
              <w:top w:val="nil"/>
              <w:left w:val="nil"/>
              <w:bottom w:val="nil"/>
              <w:right w:val="nil"/>
            </w:tcBorders>
            <w:shd w:val="clear" w:color="auto" w:fill="auto"/>
          </w:tcPr>
          <w:p>
            <w:pPr>
              <w:pStyle w:val="54"/>
              <w:spacing w:before="0" w:beforeLines="0"/>
              <w:rPr>
                <w:szCs w:val="22"/>
              </w:rPr>
            </w:pPr>
            <w:bookmarkStart w:id="238" w:name="_Toc26456"/>
            <w:r>
              <w:rPr>
                <w:rFonts w:hint="eastAsia"/>
                <w:szCs w:val="22"/>
              </w:rPr>
              <w:t>Null</w:t>
            </w:r>
            <w:bookmarkEnd w:id="238"/>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39" w:name="_Toc23565"/>
            <w:r>
              <w:rPr>
                <w:rFonts w:hint="eastAsia"/>
                <w:szCs w:val="22"/>
              </w:rPr>
              <w:t>话题图片</w:t>
            </w:r>
            <w:bookmarkEnd w:id="2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40" w:name="_Toc24029"/>
            <w:r>
              <w:rPr>
                <w:rFonts w:hint="eastAsia"/>
                <w:szCs w:val="22"/>
              </w:rPr>
              <w:t>description</w:t>
            </w:r>
            <w:bookmarkEnd w:id="240"/>
          </w:p>
        </w:tc>
        <w:tc>
          <w:tcPr>
            <w:tcW w:w="1214" w:type="dxa"/>
            <w:tcBorders>
              <w:top w:val="nil"/>
              <w:left w:val="nil"/>
              <w:bottom w:val="nil"/>
              <w:right w:val="nil"/>
            </w:tcBorders>
            <w:shd w:val="clear" w:color="auto" w:fill="auto"/>
          </w:tcPr>
          <w:p>
            <w:pPr>
              <w:pStyle w:val="54"/>
              <w:spacing w:before="0" w:beforeLines="0"/>
              <w:rPr>
                <w:szCs w:val="22"/>
              </w:rPr>
            </w:pPr>
            <w:bookmarkStart w:id="241" w:name="_Toc32207"/>
            <w:r>
              <w:rPr>
                <w:rFonts w:hint="eastAsia"/>
                <w:szCs w:val="22"/>
              </w:rPr>
              <w:t>varchar</w:t>
            </w:r>
            <w:bookmarkEnd w:id="241"/>
          </w:p>
        </w:tc>
        <w:tc>
          <w:tcPr>
            <w:tcW w:w="860" w:type="dxa"/>
            <w:tcBorders>
              <w:top w:val="nil"/>
              <w:left w:val="nil"/>
              <w:bottom w:val="nil"/>
              <w:right w:val="nil"/>
            </w:tcBorders>
            <w:shd w:val="clear" w:color="auto" w:fill="auto"/>
          </w:tcPr>
          <w:p>
            <w:pPr>
              <w:pStyle w:val="54"/>
              <w:spacing w:before="0" w:beforeLines="0"/>
              <w:rPr>
                <w:szCs w:val="22"/>
              </w:rPr>
            </w:pPr>
            <w:bookmarkStart w:id="242" w:name="_Toc10927"/>
            <w:r>
              <w:rPr>
                <w:rFonts w:hint="eastAsia"/>
                <w:szCs w:val="22"/>
              </w:rPr>
              <w:t>30</w:t>
            </w:r>
            <w:bookmarkEnd w:id="242"/>
          </w:p>
        </w:tc>
        <w:tc>
          <w:tcPr>
            <w:tcW w:w="1060" w:type="dxa"/>
            <w:tcBorders>
              <w:top w:val="nil"/>
              <w:left w:val="nil"/>
              <w:bottom w:val="nil"/>
              <w:right w:val="nil"/>
            </w:tcBorders>
            <w:shd w:val="clear" w:color="auto" w:fill="auto"/>
          </w:tcPr>
          <w:p>
            <w:pPr>
              <w:pStyle w:val="54"/>
              <w:spacing w:before="0" w:beforeLines="0"/>
              <w:rPr>
                <w:szCs w:val="22"/>
              </w:rPr>
            </w:pPr>
            <w:bookmarkStart w:id="243" w:name="_Toc12285"/>
            <w:r>
              <w:rPr>
                <w:rFonts w:hint="eastAsia"/>
                <w:szCs w:val="22"/>
              </w:rPr>
              <w:t>Null</w:t>
            </w:r>
            <w:bookmarkEnd w:id="243"/>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44" w:name="_Toc1185"/>
            <w:r>
              <w:rPr>
                <w:rFonts w:hint="eastAsia"/>
                <w:szCs w:val="22"/>
              </w:rPr>
              <w:t>话题描述</w:t>
            </w:r>
            <w:bookmarkEnd w:id="2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45" w:name="_Toc27772"/>
            <w:r>
              <w:rPr>
                <w:rFonts w:hint="eastAsia"/>
                <w:szCs w:val="22"/>
              </w:rPr>
              <w:t>isenable</w:t>
            </w:r>
            <w:bookmarkEnd w:id="245"/>
          </w:p>
        </w:tc>
        <w:tc>
          <w:tcPr>
            <w:tcW w:w="1214" w:type="dxa"/>
            <w:tcBorders>
              <w:top w:val="nil"/>
              <w:left w:val="nil"/>
              <w:bottom w:val="nil"/>
              <w:right w:val="nil"/>
            </w:tcBorders>
            <w:shd w:val="clear" w:color="auto" w:fill="auto"/>
          </w:tcPr>
          <w:p>
            <w:pPr>
              <w:pStyle w:val="54"/>
              <w:spacing w:before="0" w:beforeLines="0"/>
              <w:rPr>
                <w:szCs w:val="22"/>
              </w:rPr>
            </w:pPr>
            <w:bookmarkStart w:id="246" w:name="_Toc2377"/>
            <w:r>
              <w:rPr>
                <w:rFonts w:hint="eastAsia"/>
                <w:szCs w:val="22"/>
              </w:rPr>
              <w:t>int</w:t>
            </w:r>
            <w:bookmarkEnd w:id="246"/>
          </w:p>
        </w:tc>
        <w:tc>
          <w:tcPr>
            <w:tcW w:w="860" w:type="dxa"/>
            <w:tcBorders>
              <w:top w:val="nil"/>
              <w:left w:val="nil"/>
              <w:bottom w:val="nil"/>
              <w:right w:val="nil"/>
            </w:tcBorders>
            <w:shd w:val="clear" w:color="auto" w:fill="auto"/>
          </w:tcPr>
          <w:p>
            <w:pPr>
              <w:pStyle w:val="54"/>
              <w:spacing w:before="0" w:beforeLines="0"/>
              <w:rPr>
                <w:szCs w:val="22"/>
              </w:rPr>
            </w:pPr>
            <w:bookmarkStart w:id="247" w:name="_Toc25780"/>
            <w:r>
              <w:rPr>
                <w:rFonts w:hint="eastAsia"/>
                <w:szCs w:val="22"/>
              </w:rPr>
              <w:t>2</w:t>
            </w:r>
            <w:bookmarkEnd w:id="247"/>
          </w:p>
        </w:tc>
        <w:tc>
          <w:tcPr>
            <w:tcW w:w="1060" w:type="dxa"/>
            <w:tcBorders>
              <w:top w:val="nil"/>
              <w:left w:val="nil"/>
              <w:bottom w:val="nil"/>
              <w:right w:val="nil"/>
            </w:tcBorders>
            <w:shd w:val="clear" w:color="auto" w:fill="auto"/>
          </w:tcPr>
          <w:p>
            <w:pPr>
              <w:pStyle w:val="54"/>
              <w:spacing w:before="0" w:beforeLines="0"/>
              <w:rPr>
                <w:szCs w:val="22"/>
              </w:rPr>
            </w:pPr>
            <w:bookmarkStart w:id="248" w:name="_Toc28714"/>
            <w:r>
              <w:rPr>
                <w:rFonts w:hint="eastAsia"/>
                <w:szCs w:val="22"/>
              </w:rPr>
              <w:t>Null</w:t>
            </w:r>
            <w:bookmarkEnd w:id="248"/>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49" w:name="_Toc6931"/>
            <w:r>
              <w:rPr>
                <w:rFonts w:hint="eastAsia"/>
                <w:szCs w:val="22"/>
              </w:rPr>
              <w:t>是否可用</w:t>
            </w:r>
            <w:bookmarkEnd w:id="2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50" w:name="_Toc32550"/>
            <w:r>
              <w:rPr>
                <w:rFonts w:hint="eastAsia"/>
                <w:szCs w:val="22"/>
              </w:rPr>
              <w:t>create_time</w:t>
            </w:r>
            <w:bookmarkEnd w:id="250"/>
          </w:p>
        </w:tc>
        <w:tc>
          <w:tcPr>
            <w:tcW w:w="1214" w:type="dxa"/>
            <w:tcBorders>
              <w:top w:val="nil"/>
              <w:left w:val="nil"/>
              <w:bottom w:val="nil"/>
              <w:right w:val="nil"/>
            </w:tcBorders>
            <w:shd w:val="clear" w:color="auto" w:fill="auto"/>
          </w:tcPr>
          <w:p>
            <w:pPr>
              <w:pStyle w:val="54"/>
              <w:spacing w:before="0" w:beforeLines="0"/>
              <w:rPr>
                <w:szCs w:val="22"/>
              </w:rPr>
            </w:pPr>
            <w:bookmarkStart w:id="251" w:name="_Toc32373"/>
            <w:r>
              <w:rPr>
                <w:rFonts w:hint="eastAsia"/>
                <w:szCs w:val="22"/>
              </w:rPr>
              <w:t>int</w:t>
            </w:r>
            <w:bookmarkEnd w:id="251"/>
          </w:p>
        </w:tc>
        <w:tc>
          <w:tcPr>
            <w:tcW w:w="860" w:type="dxa"/>
            <w:tcBorders>
              <w:top w:val="nil"/>
              <w:left w:val="nil"/>
              <w:bottom w:val="nil"/>
              <w:right w:val="nil"/>
            </w:tcBorders>
            <w:shd w:val="clear" w:color="auto" w:fill="auto"/>
          </w:tcPr>
          <w:p>
            <w:pPr>
              <w:pStyle w:val="54"/>
              <w:spacing w:before="0" w:beforeLines="0"/>
              <w:rPr>
                <w:szCs w:val="22"/>
              </w:rPr>
            </w:pPr>
            <w:bookmarkStart w:id="252" w:name="_Toc12324"/>
            <w:r>
              <w:rPr>
                <w:rFonts w:hint="eastAsia"/>
                <w:szCs w:val="22"/>
              </w:rPr>
              <w:t>11</w:t>
            </w:r>
            <w:bookmarkEnd w:id="252"/>
          </w:p>
        </w:tc>
        <w:tc>
          <w:tcPr>
            <w:tcW w:w="1060" w:type="dxa"/>
            <w:tcBorders>
              <w:top w:val="nil"/>
              <w:left w:val="nil"/>
              <w:bottom w:val="nil"/>
              <w:right w:val="nil"/>
            </w:tcBorders>
            <w:shd w:val="clear" w:color="auto" w:fill="auto"/>
          </w:tcPr>
          <w:p>
            <w:pPr>
              <w:pStyle w:val="54"/>
              <w:spacing w:before="0" w:beforeLines="0"/>
              <w:rPr>
                <w:szCs w:val="22"/>
              </w:rPr>
            </w:pPr>
            <w:bookmarkStart w:id="253" w:name="_Toc6369"/>
            <w:r>
              <w:rPr>
                <w:rFonts w:hint="eastAsia"/>
                <w:szCs w:val="22"/>
              </w:rPr>
              <w:t>Null</w:t>
            </w:r>
            <w:bookmarkEnd w:id="253"/>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54" w:name="_Toc2234"/>
            <w:r>
              <w:rPr>
                <w:rFonts w:hint="eastAsia"/>
                <w:szCs w:val="22"/>
              </w:rPr>
              <w:t>创建时间</w:t>
            </w:r>
            <w:bookmarkEnd w:id="2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55" w:name="_Toc23379"/>
            <w:r>
              <w:rPr>
                <w:rFonts w:hint="eastAsia"/>
                <w:szCs w:val="22"/>
              </w:rPr>
              <w:t>topic_class_id</w:t>
            </w:r>
            <w:bookmarkEnd w:id="255"/>
          </w:p>
        </w:tc>
        <w:tc>
          <w:tcPr>
            <w:tcW w:w="1214" w:type="dxa"/>
            <w:tcBorders>
              <w:top w:val="nil"/>
              <w:left w:val="nil"/>
              <w:bottom w:val="nil"/>
              <w:right w:val="nil"/>
            </w:tcBorders>
            <w:shd w:val="clear" w:color="auto" w:fill="auto"/>
          </w:tcPr>
          <w:p>
            <w:pPr>
              <w:pStyle w:val="54"/>
              <w:spacing w:before="0" w:beforeLines="0"/>
              <w:rPr>
                <w:szCs w:val="22"/>
              </w:rPr>
            </w:pPr>
            <w:bookmarkStart w:id="256" w:name="_Toc1566"/>
            <w:r>
              <w:rPr>
                <w:rFonts w:hint="eastAsia"/>
                <w:szCs w:val="22"/>
              </w:rPr>
              <w:t>int</w:t>
            </w:r>
            <w:bookmarkEnd w:id="256"/>
          </w:p>
        </w:tc>
        <w:tc>
          <w:tcPr>
            <w:tcW w:w="860" w:type="dxa"/>
            <w:tcBorders>
              <w:top w:val="nil"/>
              <w:left w:val="nil"/>
              <w:bottom w:val="nil"/>
              <w:right w:val="nil"/>
            </w:tcBorders>
            <w:shd w:val="clear" w:color="auto" w:fill="auto"/>
          </w:tcPr>
          <w:p>
            <w:pPr>
              <w:pStyle w:val="54"/>
              <w:spacing w:before="0" w:beforeLines="0"/>
              <w:rPr>
                <w:szCs w:val="22"/>
              </w:rPr>
            </w:pPr>
            <w:bookmarkStart w:id="257" w:name="_Toc3822"/>
            <w:r>
              <w:rPr>
                <w:rFonts w:hint="eastAsia"/>
                <w:szCs w:val="22"/>
              </w:rPr>
              <w:t>2</w:t>
            </w:r>
            <w:bookmarkEnd w:id="257"/>
          </w:p>
        </w:tc>
        <w:tc>
          <w:tcPr>
            <w:tcW w:w="1060" w:type="dxa"/>
            <w:tcBorders>
              <w:top w:val="nil"/>
              <w:left w:val="nil"/>
              <w:bottom w:val="nil"/>
              <w:right w:val="nil"/>
            </w:tcBorders>
            <w:shd w:val="clear" w:color="auto" w:fill="auto"/>
          </w:tcPr>
          <w:p>
            <w:pPr>
              <w:pStyle w:val="54"/>
              <w:spacing w:before="0" w:beforeLines="0"/>
              <w:rPr>
                <w:szCs w:val="22"/>
              </w:rPr>
            </w:pPr>
            <w:bookmarkStart w:id="258" w:name="_Toc6421"/>
            <w:r>
              <w:rPr>
                <w:rFonts w:hint="eastAsia"/>
                <w:szCs w:val="22"/>
              </w:rPr>
              <w:t>Null</w:t>
            </w:r>
            <w:bookmarkEnd w:id="258"/>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59" w:name="_Toc3141"/>
            <w:r>
              <w:rPr>
                <w:rFonts w:hint="eastAsia"/>
                <w:szCs w:val="22"/>
              </w:rPr>
              <w:t>话题分类id</w:t>
            </w:r>
            <w:bookmarkEnd w:id="2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nil"/>
              <w:right w:val="nil"/>
            </w:tcBorders>
            <w:shd w:val="clear" w:color="auto" w:fill="auto"/>
          </w:tcPr>
          <w:p>
            <w:pPr>
              <w:pStyle w:val="54"/>
              <w:spacing w:before="0" w:beforeLines="0"/>
              <w:rPr>
                <w:szCs w:val="22"/>
              </w:rPr>
            </w:pPr>
            <w:bookmarkStart w:id="260" w:name="_Toc16247"/>
            <w:r>
              <w:rPr>
                <w:rFonts w:hint="eastAsia"/>
                <w:szCs w:val="22"/>
              </w:rPr>
              <w:t>total_num</w:t>
            </w:r>
            <w:bookmarkEnd w:id="260"/>
          </w:p>
        </w:tc>
        <w:tc>
          <w:tcPr>
            <w:tcW w:w="1214" w:type="dxa"/>
            <w:tcBorders>
              <w:top w:val="nil"/>
              <w:left w:val="nil"/>
              <w:bottom w:val="nil"/>
              <w:right w:val="nil"/>
            </w:tcBorders>
            <w:shd w:val="clear" w:color="auto" w:fill="auto"/>
          </w:tcPr>
          <w:p>
            <w:pPr>
              <w:pStyle w:val="54"/>
              <w:spacing w:before="0" w:beforeLines="0"/>
              <w:rPr>
                <w:szCs w:val="22"/>
              </w:rPr>
            </w:pPr>
            <w:bookmarkStart w:id="261" w:name="_Toc31371"/>
            <w:r>
              <w:rPr>
                <w:rFonts w:hint="eastAsia"/>
                <w:szCs w:val="22"/>
              </w:rPr>
              <w:t>int</w:t>
            </w:r>
            <w:bookmarkEnd w:id="261"/>
          </w:p>
        </w:tc>
        <w:tc>
          <w:tcPr>
            <w:tcW w:w="860" w:type="dxa"/>
            <w:tcBorders>
              <w:top w:val="nil"/>
              <w:left w:val="nil"/>
              <w:bottom w:val="nil"/>
              <w:right w:val="nil"/>
            </w:tcBorders>
            <w:shd w:val="clear" w:color="auto" w:fill="auto"/>
          </w:tcPr>
          <w:p>
            <w:pPr>
              <w:pStyle w:val="54"/>
              <w:spacing w:before="0" w:beforeLines="0"/>
              <w:rPr>
                <w:szCs w:val="22"/>
              </w:rPr>
            </w:pPr>
            <w:bookmarkStart w:id="262" w:name="_Toc6786"/>
            <w:r>
              <w:rPr>
                <w:rFonts w:hint="eastAsia"/>
                <w:szCs w:val="22"/>
              </w:rPr>
              <w:t>10</w:t>
            </w:r>
            <w:bookmarkEnd w:id="262"/>
          </w:p>
        </w:tc>
        <w:tc>
          <w:tcPr>
            <w:tcW w:w="1060" w:type="dxa"/>
            <w:tcBorders>
              <w:top w:val="nil"/>
              <w:left w:val="nil"/>
              <w:bottom w:val="nil"/>
              <w:right w:val="nil"/>
            </w:tcBorders>
            <w:shd w:val="clear" w:color="auto" w:fill="auto"/>
          </w:tcPr>
          <w:p>
            <w:pPr>
              <w:pStyle w:val="54"/>
              <w:spacing w:before="0" w:beforeLines="0"/>
              <w:rPr>
                <w:szCs w:val="22"/>
              </w:rPr>
            </w:pPr>
            <w:bookmarkStart w:id="263" w:name="_Toc6519"/>
            <w:r>
              <w:rPr>
                <w:rFonts w:hint="eastAsia"/>
                <w:szCs w:val="22"/>
              </w:rPr>
              <w:t>0</w:t>
            </w:r>
            <w:bookmarkEnd w:id="263"/>
          </w:p>
        </w:tc>
        <w:tc>
          <w:tcPr>
            <w:tcW w:w="1200"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650" w:type="dxa"/>
            <w:tcBorders>
              <w:top w:val="nil"/>
              <w:left w:val="nil"/>
              <w:bottom w:val="nil"/>
              <w:right w:val="nil"/>
            </w:tcBorders>
            <w:shd w:val="clear" w:color="auto" w:fill="auto"/>
          </w:tcPr>
          <w:p>
            <w:pPr>
              <w:pStyle w:val="54"/>
              <w:spacing w:before="0" w:beforeLines="0"/>
              <w:rPr>
                <w:szCs w:val="22"/>
              </w:rPr>
            </w:pPr>
            <w:bookmarkStart w:id="264" w:name="_Toc18618"/>
            <w:r>
              <w:rPr>
                <w:rFonts w:hint="eastAsia"/>
                <w:szCs w:val="22"/>
              </w:rPr>
              <w:t>总参与数</w:t>
            </w:r>
            <w:bookmarkEnd w:id="2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6" w:type="dxa"/>
            <w:tcBorders>
              <w:top w:val="nil"/>
              <w:left w:val="nil"/>
              <w:bottom w:val="single" w:color="auto" w:sz="4" w:space="0"/>
              <w:right w:val="nil"/>
            </w:tcBorders>
            <w:shd w:val="clear" w:color="auto" w:fill="auto"/>
          </w:tcPr>
          <w:p>
            <w:pPr>
              <w:pStyle w:val="54"/>
              <w:spacing w:before="0" w:beforeLines="0"/>
              <w:rPr>
                <w:szCs w:val="22"/>
              </w:rPr>
            </w:pPr>
            <w:bookmarkStart w:id="265" w:name="_Toc7296"/>
            <w:r>
              <w:rPr>
                <w:rFonts w:hint="eastAsia"/>
                <w:szCs w:val="22"/>
              </w:rPr>
              <w:t>today_num</w:t>
            </w:r>
            <w:bookmarkEnd w:id="265"/>
          </w:p>
        </w:tc>
        <w:tc>
          <w:tcPr>
            <w:tcW w:w="1214" w:type="dxa"/>
            <w:tcBorders>
              <w:top w:val="nil"/>
              <w:left w:val="nil"/>
              <w:bottom w:val="single" w:color="auto" w:sz="4" w:space="0"/>
              <w:right w:val="nil"/>
            </w:tcBorders>
            <w:shd w:val="clear" w:color="auto" w:fill="auto"/>
          </w:tcPr>
          <w:p>
            <w:pPr>
              <w:pStyle w:val="54"/>
              <w:spacing w:before="0" w:beforeLines="0"/>
              <w:rPr>
                <w:szCs w:val="22"/>
              </w:rPr>
            </w:pPr>
            <w:bookmarkStart w:id="266" w:name="_Toc2740"/>
            <w:r>
              <w:rPr>
                <w:rFonts w:hint="eastAsia"/>
                <w:szCs w:val="22"/>
              </w:rPr>
              <w:t>int</w:t>
            </w:r>
            <w:bookmarkEnd w:id="266"/>
          </w:p>
        </w:tc>
        <w:tc>
          <w:tcPr>
            <w:tcW w:w="860" w:type="dxa"/>
            <w:tcBorders>
              <w:top w:val="nil"/>
              <w:left w:val="nil"/>
              <w:bottom w:val="single" w:color="auto" w:sz="4" w:space="0"/>
              <w:right w:val="nil"/>
            </w:tcBorders>
            <w:shd w:val="clear" w:color="auto" w:fill="auto"/>
          </w:tcPr>
          <w:p>
            <w:pPr>
              <w:pStyle w:val="54"/>
              <w:spacing w:before="0" w:beforeLines="0"/>
              <w:rPr>
                <w:szCs w:val="22"/>
              </w:rPr>
            </w:pPr>
            <w:bookmarkStart w:id="267" w:name="_Toc6387"/>
            <w:r>
              <w:rPr>
                <w:rFonts w:hint="eastAsia"/>
                <w:szCs w:val="22"/>
              </w:rPr>
              <w:t>10</w:t>
            </w:r>
            <w:bookmarkEnd w:id="267"/>
          </w:p>
        </w:tc>
        <w:tc>
          <w:tcPr>
            <w:tcW w:w="1060" w:type="dxa"/>
            <w:tcBorders>
              <w:top w:val="nil"/>
              <w:left w:val="nil"/>
              <w:bottom w:val="single" w:color="auto" w:sz="4" w:space="0"/>
              <w:right w:val="nil"/>
            </w:tcBorders>
            <w:shd w:val="clear" w:color="auto" w:fill="auto"/>
          </w:tcPr>
          <w:p>
            <w:pPr>
              <w:pStyle w:val="54"/>
              <w:spacing w:before="0" w:beforeLines="0"/>
              <w:rPr>
                <w:szCs w:val="22"/>
              </w:rPr>
            </w:pPr>
            <w:bookmarkStart w:id="268" w:name="_Toc25425"/>
            <w:r>
              <w:rPr>
                <w:rFonts w:hint="eastAsia"/>
                <w:szCs w:val="22"/>
              </w:rPr>
              <w:t>0</w:t>
            </w:r>
            <w:bookmarkEnd w:id="268"/>
          </w:p>
        </w:tc>
        <w:tc>
          <w:tcPr>
            <w:tcW w:w="1200" w:type="dxa"/>
            <w:tcBorders>
              <w:top w:val="nil"/>
              <w:left w:val="nil"/>
              <w:bottom w:val="single" w:color="auto" w:sz="4" w:space="0"/>
              <w:right w:val="nil"/>
            </w:tcBorders>
            <w:shd w:val="clear" w:color="auto" w:fill="auto"/>
          </w:tcPr>
          <w:p>
            <w:pPr>
              <w:pStyle w:val="54"/>
              <w:spacing w:before="0" w:beforeLines="0"/>
              <w:rPr>
                <w:szCs w:val="22"/>
              </w:rPr>
            </w:pPr>
          </w:p>
        </w:tc>
        <w:tc>
          <w:tcPr>
            <w:tcW w:w="1140" w:type="dxa"/>
            <w:tcBorders>
              <w:top w:val="nil"/>
              <w:left w:val="nil"/>
              <w:bottom w:val="single" w:color="auto" w:sz="4" w:space="0"/>
              <w:right w:val="nil"/>
            </w:tcBorders>
            <w:shd w:val="clear" w:color="auto" w:fill="auto"/>
          </w:tcPr>
          <w:p>
            <w:pPr>
              <w:pStyle w:val="54"/>
              <w:spacing w:before="0" w:beforeLines="0"/>
              <w:rPr>
                <w:szCs w:val="22"/>
              </w:rPr>
            </w:pPr>
          </w:p>
        </w:tc>
        <w:tc>
          <w:tcPr>
            <w:tcW w:w="1650" w:type="dxa"/>
            <w:tcBorders>
              <w:top w:val="nil"/>
              <w:left w:val="nil"/>
              <w:bottom w:val="single" w:color="auto" w:sz="4" w:space="0"/>
              <w:right w:val="nil"/>
            </w:tcBorders>
            <w:shd w:val="clear" w:color="auto" w:fill="auto"/>
          </w:tcPr>
          <w:p>
            <w:pPr>
              <w:pStyle w:val="54"/>
              <w:spacing w:before="0" w:beforeLines="0"/>
              <w:rPr>
                <w:szCs w:val="22"/>
              </w:rPr>
            </w:pPr>
            <w:bookmarkStart w:id="269" w:name="_Toc26069"/>
            <w:r>
              <w:rPr>
                <w:rFonts w:hint="eastAsia"/>
                <w:szCs w:val="22"/>
              </w:rPr>
              <w:t>今日参与数</w:t>
            </w:r>
            <w:bookmarkEnd w:id="269"/>
          </w:p>
        </w:tc>
      </w:tr>
    </w:tbl>
    <w:p>
      <w:pPr>
        <w:spacing w:after="240"/>
      </w:pPr>
    </w:p>
    <w:p>
      <w:pPr>
        <w:jc w:val="center"/>
        <w:rPr>
          <w:sz w:val="21"/>
          <w:szCs w:val="21"/>
        </w:rPr>
      </w:pPr>
      <w:bookmarkStart w:id="270" w:name="_Toc41753261"/>
      <w:bookmarkStart w:id="271" w:name="_Toc41656969"/>
      <w:bookmarkStart w:id="272" w:name="_Toc41818894"/>
      <w:r>
        <w:rPr>
          <w:rFonts w:hint="eastAsia"/>
          <w:sz w:val="21"/>
          <w:szCs w:val="21"/>
        </w:rPr>
        <w:t>表5. 3  用户表</w:t>
      </w:r>
      <w:bookmarkEnd w:id="270"/>
      <w:bookmarkEnd w:id="271"/>
      <w:bookmarkEnd w:id="272"/>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2"/>
        <w:gridCol w:w="1442"/>
        <w:gridCol w:w="1022"/>
        <w:gridCol w:w="894"/>
        <w:gridCol w:w="1617"/>
        <w:gridCol w:w="1484"/>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3" w:name="_Toc21427"/>
            <w:r>
              <w:rPr>
                <w:rFonts w:hint="eastAsia"/>
                <w:szCs w:val="22"/>
              </w:rPr>
              <w:t>字段名</w:t>
            </w:r>
            <w:bookmarkEnd w:id="273"/>
          </w:p>
        </w:tc>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4" w:name="_Toc10257"/>
            <w:r>
              <w:rPr>
                <w:rFonts w:hint="eastAsia"/>
                <w:szCs w:val="22"/>
              </w:rPr>
              <w:t>字段类型</w:t>
            </w:r>
            <w:bookmarkEnd w:id="274"/>
          </w:p>
        </w:tc>
        <w:tc>
          <w:tcPr>
            <w:tcW w:w="102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5" w:name="_Toc15828"/>
            <w:r>
              <w:rPr>
                <w:rFonts w:hint="eastAsia"/>
                <w:szCs w:val="22"/>
              </w:rPr>
              <w:t>长度</w:t>
            </w:r>
            <w:bookmarkEnd w:id="275"/>
          </w:p>
        </w:tc>
        <w:tc>
          <w:tcPr>
            <w:tcW w:w="89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6" w:name="_Toc11301"/>
            <w:r>
              <w:rPr>
                <w:rFonts w:hint="eastAsia"/>
                <w:szCs w:val="22"/>
              </w:rPr>
              <w:t>默认</w:t>
            </w:r>
            <w:bookmarkEnd w:id="276"/>
          </w:p>
        </w:tc>
        <w:tc>
          <w:tcPr>
            <w:tcW w:w="161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7" w:name="_Toc22994"/>
            <w:r>
              <w:rPr>
                <w:rFonts w:hint="eastAsia"/>
                <w:szCs w:val="22"/>
              </w:rPr>
              <w:t>是否为空</w:t>
            </w:r>
            <w:bookmarkEnd w:id="277"/>
          </w:p>
        </w:tc>
        <w:tc>
          <w:tcPr>
            <w:tcW w:w="148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8" w:name="_Toc4254"/>
            <w:r>
              <w:rPr>
                <w:rFonts w:hint="eastAsia"/>
                <w:szCs w:val="22"/>
              </w:rPr>
              <w:t>是否主键</w:t>
            </w:r>
            <w:bookmarkEnd w:id="278"/>
          </w:p>
        </w:tc>
        <w:tc>
          <w:tcPr>
            <w:tcW w:w="1269"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279" w:name="_Toc28592"/>
            <w:r>
              <w:rPr>
                <w:rFonts w:hint="eastAsia"/>
                <w:szCs w:val="22"/>
              </w:rPr>
              <w:t>描述</w:t>
            </w:r>
            <w:bookmarkEnd w:id="2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280" w:name="_Toc16205"/>
            <w:r>
              <w:rPr>
                <w:rFonts w:hint="eastAsia"/>
                <w:szCs w:val="22"/>
              </w:rPr>
              <w:t>id</w:t>
            </w:r>
            <w:bookmarkEnd w:id="280"/>
          </w:p>
        </w:tc>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281" w:name="_Toc25705"/>
            <w:r>
              <w:rPr>
                <w:rFonts w:hint="eastAsia"/>
                <w:szCs w:val="22"/>
              </w:rPr>
              <w:t>int</w:t>
            </w:r>
            <w:bookmarkEnd w:id="281"/>
          </w:p>
        </w:tc>
        <w:tc>
          <w:tcPr>
            <w:tcW w:w="1022" w:type="dxa"/>
            <w:tcBorders>
              <w:top w:val="single" w:color="auto" w:sz="4" w:space="0"/>
              <w:left w:val="nil"/>
              <w:bottom w:val="nil"/>
              <w:right w:val="nil"/>
            </w:tcBorders>
            <w:shd w:val="clear" w:color="auto" w:fill="auto"/>
          </w:tcPr>
          <w:p>
            <w:pPr>
              <w:pStyle w:val="54"/>
              <w:spacing w:before="0" w:beforeLines="0"/>
              <w:rPr>
                <w:szCs w:val="22"/>
              </w:rPr>
            </w:pPr>
            <w:bookmarkStart w:id="282" w:name="_Toc27114"/>
            <w:r>
              <w:rPr>
                <w:rFonts w:hint="eastAsia"/>
                <w:szCs w:val="22"/>
              </w:rPr>
              <w:t>10</w:t>
            </w:r>
            <w:bookmarkEnd w:id="282"/>
          </w:p>
        </w:tc>
        <w:tc>
          <w:tcPr>
            <w:tcW w:w="894" w:type="dxa"/>
            <w:tcBorders>
              <w:top w:val="single" w:color="auto" w:sz="4" w:space="0"/>
              <w:left w:val="nil"/>
              <w:bottom w:val="nil"/>
              <w:right w:val="nil"/>
            </w:tcBorders>
            <w:shd w:val="clear" w:color="auto" w:fill="auto"/>
          </w:tcPr>
          <w:p>
            <w:pPr>
              <w:pStyle w:val="54"/>
              <w:spacing w:before="0" w:beforeLines="0"/>
              <w:rPr>
                <w:szCs w:val="22"/>
              </w:rPr>
            </w:pPr>
            <w:bookmarkStart w:id="283" w:name="_Toc10462"/>
            <w:r>
              <w:rPr>
                <w:rFonts w:hint="eastAsia"/>
                <w:szCs w:val="22"/>
              </w:rPr>
              <w:t>自增</w:t>
            </w:r>
            <w:bookmarkEnd w:id="283"/>
          </w:p>
        </w:tc>
        <w:tc>
          <w:tcPr>
            <w:tcW w:w="1617" w:type="dxa"/>
            <w:tcBorders>
              <w:top w:val="single" w:color="auto" w:sz="4" w:space="0"/>
              <w:left w:val="nil"/>
              <w:bottom w:val="nil"/>
              <w:right w:val="nil"/>
            </w:tcBorders>
            <w:shd w:val="clear" w:color="auto" w:fill="auto"/>
          </w:tcPr>
          <w:p>
            <w:pPr>
              <w:pStyle w:val="54"/>
              <w:spacing w:before="0" w:beforeLines="0"/>
              <w:rPr>
                <w:szCs w:val="22"/>
              </w:rPr>
            </w:pPr>
            <w:bookmarkStart w:id="284" w:name="_Toc13257"/>
            <w:r>
              <w:rPr>
                <w:rFonts w:hint="eastAsia"/>
                <w:szCs w:val="22"/>
              </w:rPr>
              <w:t>Not null</w:t>
            </w:r>
            <w:bookmarkEnd w:id="284"/>
          </w:p>
        </w:tc>
        <w:tc>
          <w:tcPr>
            <w:tcW w:w="1484" w:type="dxa"/>
            <w:tcBorders>
              <w:top w:val="single" w:color="auto" w:sz="4" w:space="0"/>
              <w:left w:val="nil"/>
              <w:bottom w:val="nil"/>
              <w:right w:val="nil"/>
            </w:tcBorders>
            <w:shd w:val="clear" w:color="auto" w:fill="auto"/>
          </w:tcPr>
          <w:p>
            <w:pPr>
              <w:pStyle w:val="54"/>
              <w:spacing w:before="0" w:beforeLines="0"/>
              <w:rPr>
                <w:szCs w:val="22"/>
              </w:rPr>
            </w:pPr>
            <w:bookmarkStart w:id="285" w:name="_Toc22816"/>
            <w:r>
              <w:rPr>
                <w:rFonts w:hint="eastAsia"/>
                <w:szCs w:val="22"/>
              </w:rPr>
              <w:t>Yes</w:t>
            </w:r>
            <w:bookmarkEnd w:id="285"/>
          </w:p>
        </w:tc>
        <w:tc>
          <w:tcPr>
            <w:tcW w:w="1269" w:type="dxa"/>
            <w:tcBorders>
              <w:top w:val="single" w:color="auto" w:sz="4" w:space="0"/>
              <w:left w:val="nil"/>
              <w:bottom w:val="nil"/>
              <w:right w:val="nil"/>
            </w:tcBorders>
            <w:shd w:val="clear" w:color="auto" w:fill="auto"/>
          </w:tcPr>
          <w:p>
            <w:pPr>
              <w:pStyle w:val="54"/>
              <w:spacing w:before="0" w:beforeLines="0"/>
              <w:rPr>
                <w:szCs w:val="22"/>
              </w:rPr>
            </w:pPr>
            <w:bookmarkStart w:id="286" w:name="_Toc32392"/>
            <w:r>
              <w:rPr>
                <w:rFonts w:hint="eastAsia"/>
                <w:szCs w:val="22"/>
              </w:rPr>
              <w:t>主键id</w:t>
            </w:r>
            <w:bookmarkEnd w:id="28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287" w:name="_Toc22263"/>
            <w:r>
              <w:rPr>
                <w:rFonts w:hint="eastAsia"/>
                <w:szCs w:val="22"/>
              </w:rPr>
              <w:t>username</w:t>
            </w:r>
            <w:bookmarkEnd w:id="287"/>
          </w:p>
        </w:tc>
        <w:tc>
          <w:tcPr>
            <w:tcW w:w="1442" w:type="dxa"/>
            <w:tcBorders>
              <w:top w:val="nil"/>
              <w:left w:val="nil"/>
              <w:bottom w:val="nil"/>
              <w:right w:val="nil"/>
            </w:tcBorders>
            <w:shd w:val="clear" w:color="auto" w:fill="auto"/>
          </w:tcPr>
          <w:p>
            <w:pPr>
              <w:pStyle w:val="54"/>
              <w:spacing w:before="0" w:beforeLines="0"/>
              <w:rPr>
                <w:szCs w:val="22"/>
              </w:rPr>
            </w:pPr>
            <w:bookmarkStart w:id="288" w:name="_Toc6371"/>
            <w:r>
              <w:rPr>
                <w:rFonts w:hint="eastAsia"/>
                <w:szCs w:val="22"/>
              </w:rPr>
              <w:t>varchar</w:t>
            </w:r>
            <w:bookmarkEnd w:id="288"/>
          </w:p>
        </w:tc>
        <w:tc>
          <w:tcPr>
            <w:tcW w:w="1022" w:type="dxa"/>
            <w:tcBorders>
              <w:top w:val="nil"/>
              <w:left w:val="nil"/>
              <w:bottom w:val="nil"/>
              <w:right w:val="nil"/>
            </w:tcBorders>
            <w:shd w:val="clear" w:color="auto" w:fill="auto"/>
          </w:tcPr>
          <w:p>
            <w:pPr>
              <w:pStyle w:val="54"/>
              <w:spacing w:before="0" w:beforeLines="0"/>
              <w:rPr>
                <w:szCs w:val="22"/>
              </w:rPr>
            </w:pPr>
            <w:bookmarkStart w:id="289" w:name="_Toc16869"/>
            <w:r>
              <w:rPr>
                <w:rFonts w:hint="eastAsia"/>
                <w:szCs w:val="22"/>
              </w:rPr>
              <w:t>20</w:t>
            </w:r>
            <w:bookmarkEnd w:id="289"/>
          </w:p>
        </w:tc>
        <w:tc>
          <w:tcPr>
            <w:tcW w:w="894" w:type="dxa"/>
            <w:tcBorders>
              <w:top w:val="nil"/>
              <w:left w:val="nil"/>
              <w:bottom w:val="nil"/>
              <w:right w:val="nil"/>
            </w:tcBorders>
            <w:shd w:val="clear" w:color="auto" w:fill="auto"/>
          </w:tcPr>
          <w:p>
            <w:pPr>
              <w:pStyle w:val="54"/>
              <w:spacing w:before="0" w:beforeLines="0"/>
              <w:rPr>
                <w:szCs w:val="22"/>
              </w:rPr>
            </w:pPr>
            <w:bookmarkStart w:id="290" w:name="_Toc18754"/>
            <w:r>
              <w:rPr>
                <w:rFonts w:hint="eastAsia"/>
                <w:szCs w:val="22"/>
              </w:rPr>
              <w:t>Null</w:t>
            </w:r>
            <w:bookmarkEnd w:id="290"/>
          </w:p>
        </w:tc>
        <w:tc>
          <w:tcPr>
            <w:tcW w:w="1617" w:type="dxa"/>
            <w:tcBorders>
              <w:top w:val="nil"/>
              <w:left w:val="nil"/>
              <w:bottom w:val="nil"/>
              <w:right w:val="nil"/>
            </w:tcBorders>
            <w:shd w:val="clear" w:color="auto" w:fill="auto"/>
          </w:tcPr>
          <w:p>
            <w:pPr>
              <w:pStyle w:val="54"/>
              <w:spacing w:before="0" w:beforeLines="0"/>
              <w:rPr>
                <w:szCs w:val="22"/>
              </w:rPr>
            </w:pPr>
            <w:bookmarkStart w:id="291" w:name="_Toc32751"/>
            <w:r>
              <w:rPr>
                <w:rFonts w:hint="eastAsia"/>
                <w:szCs w:val="22"/>
              </w:rPr>
              <w:t>Not null</w:t>
            </w:r>
            <w:bookmarkEnd w:id="291"/>
          </w:p>
        </w:tc>
        <w:tc>
          <w:tcPr>
            <w:tcW w:w="1484" w:type="dxa"/>
            <w:tcBorders>
              <w:top w:val="nil"/>
              <w:left w:val="nil"/>
              <w:bottom w:val="nil"/>
              <w:right w:val="nil"/>
            </w:tcBorders>
            <w:shd w:val="clear" w:color="auto" w:fill="auto"/>
          </w:tcPr>
          <w:p>
            <w:pPr>
              <w:pStyle w:val="54"/>
              <w:spacing w:before="0" w:beforeLines="0"/>
              <w:rPr>
                <w:szCs w:val="22"/>
              </w:rPr>
            </w:pPr>
            <w:r>
              <w:rPr>
                <w:rFonts w:hint="eastAsia"/>
                <w:szCs w:val="22"/>
              </w:rPr>
              <w:t>Yes</w:t>
            </w:r>
          </w:p>
        </w:tc>
        <w:tc>
          <w:tcPr>
            <w:tcW w:w="1269" w:type="dxa"/>
            <w:tcBorders>
              <w:top w:val="nil"/>
              <w:left w:val="nil"/>
              <w:bottom w:val="nil"/>
              <w:right w:val="nil"/>
            </w:tcBorders>
            <w:shd w:val="clear" w:color="auto" w:fill="auto"/>
          </w:tcPr>
          <w:p>
            <w:pPr>
              <w:pStyle w:val="54"/>
              <w:spacing w:before="0" w:beforeLines="0"/>
              <w:rPr>
                <w:szCs w:val="22"/>
              </w:rPr>
            </w:pPr>
            <w:bookmarkStart w:id="292" w:name="_Toc14799"/>
            <w:r>
              <w:rPr>
                <w:rFonts w:hint="eastAsia"/>
                <w:szCs w:val="22"/>
              </w:rPr>
              <w:t>登录名</w:t>
            </w:r>
            <w:bookmarkEnd w:id="2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293" w:name="_Toc26092"/>
            <w:r>
              <w:rPr>
                <w:rFonts w:hint="eastAsia"/>
                <w:szCs w:val="22"/>
              </w:rPr>
              <w:t>userpic</w:t>
            </w:r>
            <w:bookmarkEnd w:id="293"/>
          </w:p>
        </w:tc>
        <w:tc>
          <w:tcPr>
            <w:tcW w:w="1442" w:type="dxa"/>
            <w:tcBorders>
              <w:top w:val="nil"/>
              <w:left w:val="nil"/>
              <w:bottom w:val="nil"/>
              <w:right w:val="nil"/>
            </w:tcBorders>
            <w:shd w:val="clear" w:color="auto" w:fill="auto"/>
          </w:tcPr>
          <w:p>
            <w:pPr>
              <w:pStyle w:val="54"/>
              <w:spacing w:before="0" w:beforeLines="0"/>
              <w:rPr>
                <w:szCs w:val="22"/>
              </w:rPr>
            </w:pPr>
            <w:bookmarkStart w:id="294" w:name="_Toc14859"/>
            <w:r>
              <w:rPr>
                <w:rFonts w:hint="eastAsia"/>
                <w:szCs w:val="22"/>
              </w:rPr>
              <w:t>varchar</w:t>
            </w:r>
            <w:bookmarkEnd w:id="294"/>
          </w:p>
        </w:tc>
        <w:tc>
          <w:tcPr>
            <w:tcW w:w="1022" w:type="dxa"/>
            <w:tcBorders>
              <w:top w:val="nil"/>
              <w:left w:val="nil"/>
              <w:bottom w:val="nil"/>
              <w:right w:val="nil"/>
            </w:tcBorders>
            <w:shd w:val="clear" w:color="auto" w:fill="auto"/>
          </w:tcPr>
          <w:p>
            <w:pPr>
              <w:pStyle w:val="54"/>
              <w:spacing w:before="0" w:beforeLines="0"/>
              <w:rPr>
                <w:szCs w:val="22"/>
              </w:rPr>
            </w:pPr>
            <w:bookmarkStart w:id="295" w:name="_Toc17209"/>
            <w:r>
              <w:rPr>
                <w:rFonts w:hint="eastAsia"/>
                <w:szCs w:val="22"/>
              </w:rPr>
              <w:t>100</w:t>
            </w:r>
            <w:bookmarkEnd w:id="295"/>
          </w:p>
        </w:tc>
        <w:tc>
          <w:tcPr>
            <w:tcW w:w="894" w:type="dxa"/>
            <w:tcBorders>
              <w:top w:val="nil"/>
              <w:left w:val="nil"/>
              <w:bottom w:val="nil"/>
              <w:right w:val="nil"/>
            </w:tcBorders>
            <w:shd w:val="clear" w:color="auto" w:fill="auto"/>
          </w:tcPr>
          <w:p>
            <w:pPr>
              <w:pStyle w:val="54"/>
              <w:spacing w:before="0" w:beforeLines="0"/>
              <w:rPr>
                <w:szCs w:val="22"/>
              </w:rPr>
            </w:pPr>
            <w:bookmarkStart w:id="296" w:name="_Toc10813"/>
            <w:r>
              <w:rPr>
                <w:rFonts w:hint="eastAsia"/>
                <w:szCs w:val="22"/>
              </w:rPr>
              <w:t>Null</w:t>
            </w:r>
            <w:bookmarkEnd w:id="296"/>
          </w:p>
        </w:tc>
        <w:tc>
          <w:tcPr>
            <w:tcW w:w="1617"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484" w:type="dxa"/>
            <w:tcBorders>
              <w:top w:val="nil"/>
              <w:left w:val="nil"/>
              <w:bottom w:val="nil"/>
              <w:right w:val="nil"/>
            </w:tcBorders>
            <w:shd w:val="clear" w:color="auto" w:fill="auto"/>
          </w:tcPr>
          <w:p>
            <w:pPr>
              <w:pStyle w:val="54"/>
              <w:spacing w:before="0" w:beforeLines="0"/>
              <w:rPr>
                <w:szCs w:val="22"/>
              </w:rPr>
            </w:pPr>
          </w:p>
        </w:tc>
        <w:tc>
          <w:tcPr>
            <w:tcW w:w="1269" w:type="dxa"/>
            <w:tcBorders>
              <w:top w:val="nil"/>
              <w:left w:val="nil"/>
              <w:bottom w:val="nil"/>
              <w:right w:val="nil"/>
            </w:tcBorders>
            <w:shd w:val="clear" w:color="auto" w:fill="auto"/>
          </w:tcPr>
          <w:p>
            <w:pPr>
              <w:pStyle w:val="54"/>
              <w:spacing w:before="0" w:beforeLines="0"/>
              <w:rPr>
                <w:szCs w:val="22"/>
              </w:rPr>
            </w:pPr>
            <w:bookmarkStart w:id="297" w:name="_Toc29684"/>
            <w:r>
              <w:rPr>
                <w:rFonts w:hint="eastAsia"/>
                <w:szCs w:val="22"/>
              </w:rPr>
              <w:t>用户头像</w:t>
            </w:r>
            <w:bookmarkEnd w:id="2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298" w:name="_Toc18229"/>
            <w:r>
              <w:rPr>
                <w:rFonts w:hint="eastAsia"/>
                <w:szCs w:val="22"/>
              </w:rPr>
              <w:t>password</w:t>
            </w:r>
            <w:bookmarkEnd w:id="298"/>
          </w:p>
        </w:tc>
        <w:tc>
          <w:tcPr>
            <w:tcW w:w="1442" w:type="dxa"/>
            <w:tcBorders>
              <w:top w:val="nil"/>
              <w:left w:val="nil"/>
              <w:bottom w:val="nil"/>
              <w:right w:val="nil"/>
            </w:tcBorders>
            <w:shd w:val="clear" w:color="auto" w:fill="auto"/>
          </w:tcPr>
          <w:p>
            <w:pPr>
              <w:pStyle w:val="54"/>
              <w:spacing w:before="0" w:beforeLines="0"/>
              <w:rPr>
                <w:szCs w:val="22"/>
              </w:rPr>
            </w:pPr>
            <w:bookmarkStart w:id="299" w:name="_Toc30258"/>
            <w:r>
              <w:rPr>
                <w:rFonts w:hint="eastAsia"/>
                <w:szCs w:val="22"/>
              </w:rPr>
              <w:t>varchar</w:t>
            </w:r>
            <w:bookmarkEnd w:id="299"/>
          </w:p>
        </w:tc>
        <w:tc>
          <w:tcPr>
            <w:tcW w:w="1022" w:type="dxa"/>
            <w:tcBorders>
              <w:top w:val="nil"/>
              <w:left w:val="nil"/>
              <w:bottom w:val="nil"/>
              <w:right w:val="nil"/>
            </w:tcBorders>
            <w:shd w:val="clear" w:color="auto" w:fill="auto"/>
          </w:tcPr>
          <w:p>
            <w:pPr>
              <w:pStyle w:val="54"/>
              <w:spacing w:before="0" w:beforeLines="0"/>
              <w:rPr>
                <w:szCs w:val="22"/>
              </w:rPr>
            </w:pPr>
            <w:bookmarkStart w:id="300" w:name="_Toc303"/>
            <w:r>
              <w:rPr>
                <w:rFonts w:hint="eastAsia"/>
                <w:szCs w:val="22"/>
              </w:rPr>
              <w:t>100</w:t>
            </w:r>
            <w:bookmarkEnd w:id="300"/>
          </w:p>
        </w:tc>
        <w:tc>
          <w:tcPr>
            <w:tcW w:w="894" w:type="dxa"/>
            <w:tcBorders>
              <w:top w:val="nil"/>
              <w:left w:val="nil"/>
              <w:bottom w:val="nil"/>
              <w:right w:val="nil"/>
            </w:tcBorders>
            <w:shd w:val="clear" w:color="auto" w:fill="auto"/>
          </w:tcPr>
          <w:p>
            <w:pPr>
              <w:pStyle w:val="54"/>
              <w:spacing w:before="0" w:beforeLines="0"/>
              <w:rPr>
                <w:szCs w:val="22"/>
              </w:rPr>
            </w:pPr>
            <w:bookmarkStart w:id="301" w:name="_Toc8653"/>
            <w:r>
              <w:rPr>
                <w:rFonts w:hint="eastAsia"/>
                <w:szCs w:val="22"/>
              </w:rPr>
              <w:t>Null</w:t>
            </w:r>
            <w:bookmarkEnd w:id="301"/>
          </w:p>
        </w:tc>
        <w:tc>
          <w:tcPr>
            <w:tcW w:w="1617"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484" w:type="dxa"/>
            <w:tcBorders>
              <w:top w:val="nil"/>
              <w:left w:val="nil"/>
              <w:bottom w:val="nil"/>
              <w:right w:val="nil"/>
            </w:tcBorders>
            <w:shd w:val="clear" w:color="auto" w:fill="auto"/>
          </w:tcPr>
          <w:p>
            <w:pPr>
              <w:pStyle w:val="54"/>
              <w:spacing w:before="0" w:beforeLines="0"/>
              <w:rPr>
                <w:szCs w:val="22"/>
              </w:rPr>
            </w:pPr>
          </w:p>
        </w:tc>
        <w:tc>
          <w:tcPr>
            <w:tcW w:w="1269" w:type="dxa"/>
            <w:tcBorders>
              <w:top w:val="nil"/>
              <w:left w:val="nil"/>
              <w:bottom w:val="nil"/>
              <w:right w:val="nil"/>
            </w:tcBorders>
            <w:shd w:val="clear" w:color="auto" w:fill="auto"/>
          </w:tcPr>
          <w:p>
            <w:pPr>
              <w:pStyle w:val="54"/>
              <w:spacing w:before="0" w:beforeLines="0"/>
              <w:rPr>
                <w:szCs w:val="22"/>
              </w:rPr>
            </w:pPr>
            <w:bookmarkStart w:id="302" w:name="_Toc7908"/>
            <w:r>
              <w:rPr>
                <w:rFonts w:hint="eastAsia"/>
                <w:szCs w:val="22"/>
              </w:rPr>
              <w:t>密码</w:t>
            </w:r>
            <w:bookmarkEnd w:id="3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03" w:name="_Toc24508"/>
            <w:r>
              <w:rPr>
                <w:rFonts w:hint="eastAsia"/>
                <w:szCs w:val="22"/>
              </w:rPr>
              <w:t>email</w:t>
            </w:r>
            <w:bookmarkEnd w:id="303"/>
          </w:p>
        </w:tc>
        <w:tc>
          <w:tcPr>
            <w:tcW w:w="1442" w:type="dxa"/>
            <w:tcBorders>
              <w:top w:val="nil"/>
              <w:left w:val="nil"/>
              <w:bottom w:val="nil"/>
              <w:right w:val="nil"/>
            </w:tcBorders>
            <w:shd w:val="clear" w:color="auto" w:fill="auto"/>
          </w:tcPr>
          <w:p>
            <w:pPr>
              <w:pStyle w:val="54"/>
              <w:spacing w:before="0" w:beforeLines="0"/>
              <w:rPr>
                <w:szCs w:val="22"/>
              </w:rPr>
            </w:pPr>
            <w:bookmarkStart w:id="304" w:name="_Toc13832"/>
            <w:r>
              <w:rPr>
                <w:rFonts w:hint="eastAsia"/>
                <w:szCs w:val="22"/>
              </w:rPr>
              <w:t>varchar</w:t>
            </w:r>
            <w:bookmarkEnd w:id="304"/>
          </w:p>
        </w:tc>
        <w:tc>
          <w:tcPr>
            <w:tcW w:w="1022" w:type="dxa"/>
            <w:tcBorders>
              <w:top w:val="nil"/>
              <w:left w:val="nil"/>
              <w:bottom w:val="nil"/>
              <w:right w:val="nil"/>
            </w:tcBorders>
            <w:shd w:val="clear" w:color="auto" w:fill="auto"/>
          </w:tcPr>
          <w:p>
            <w:pPr>
              <w:pStyle w:val="54"/>
              <w:spacing w:before="0" w:beforeLines="0"/>
              <w:rPr>
                <w:szCs w:val="22"/>
              </w:rPr>
            </w:pPr>
            <w:bookmarkStart w:id="305" w:name="_Toc25879"/>
            <w:r>
              <w:rPr>
                <w:rFonts w:hint="eastAsia"/>
                <w:szCs w:val="22"/>
              </w:rPr>
              <w:t>30</w:t>
            </w:r>
            <w:bookmarkEnd w:id="305"/>
          </w:p>
        </w:tc>
        <w:tc>
          <w:tcPr>
            <w:tcW w:w="894" w:type="dxa"/>
            <w:tcBorders>
              <w:top w:val="nil"/>
              <w:left w:val="nil"/>
              <w:bottom w:val="nil"/>
              <w:right w:val="nil"/>
            </w:tcBorders>
            <w:shd w:val="clear" w:color="auto" w:fill="auto"/>
          </w:tcPr>
          <w:p>
            <w:pPr>
              <w:pStyle w:val="54"/>
              <w:spacing w:before="0" w:beforeLines="0"/>
              <w:rPr>
                <w:szCs w:val="22"/>
              </w:rPr>
            </w:pPr>
            <w:bookmarkStart w:id="306" w:name="_Toc3267"/>
            <w:r>
              <w:rPr>
                <w:rFonts w:hint="eastAsia"/>
                <w:szCs w:val="22"/>
              </w:rPr>
              <w:t>Null</w:t>
            </w:r>
            <w:bookmarkEnd w:id="306"/>
          </w:p>
        </w:tc>
        <w:tc>
          <w:tcPr>
            <w:tcW w:w="1617" w:type="dxa"/>
            <w:tcBorders>
              <w:top w:val="nil"/>
              <w:left w:val="nil"/>
              <w:bottom w:val="nil"/>
              <w:right w:val="nil"/>
            </w:tcBorders>
            <w:shd w:val="clear" w:color="auto" w:fill="auto"/>
          </w:tcPr>
          <w:p>
            <w:pPr>
              <w:pStyle w:val="54"/>
              <w:spacing w:before="0" w:beforeLines="0"/>
              <w:rPr>
                <w:szCs w:val="22"/>
              </w:rPr>
            </w:pPr>
            <w:bookmarkStart w:id="307" w:name="_Toc22313"/>
            <w:r>
              <w:rPr>
                <w:rFonts w:hint="eastAsia"/>
                <w:szCs w:val="22"/>
              </w:rPr>
              <w:t>Not null</w:t>
            </w:r>
            <w:bookmarkEnd w:id="307"/>
          </w:p>
        </w:tc>
        <w:tc>
          <w:tcPr>
            <w:tcW w:w="1484" w:type="dxa"/>
            <w:tcBorders>
              <w:top w:val="nil"/>
              <w:left w:val="nil"/>
              <w:bottom w:val="nil"/>
              <w:right w:val="nil"/>
            </w:tcBorders>
            <w:shd w:val="clear" w:color="auto" w:fill="auto"/>
          </w:tcPr>
          <w:p>
            <w:pPr>
              <w:pStyle w:val="54"/>
              <w:spacing w:before="0" w:beforeLines="0"/>
              <w:rPr>
                <w:szCs w:val="22"/>
              </w:rPr>
            </w:pPr>
          </w:p>
        </w:tc>
        <w:tc>
          <w:tcPr>
            <w:tcW w:w="1269" w:type="dxa"/>
            <w:tcBorders>
              <w:top w:val="nil"/>
              <w:left w:val="nil"/>
              <w:bottom w:val="nil"/>
              <w:right w:val="nil"/>
            </w:tcBorders>
            <w:shd w:val="clear" w:color="auto" w:fill="auto"/>
          </w:tcPr>
          <w:p>
            <w:pPr>
              <w:pStyle w:val="54"/>
              <w:spacing w:before="0" w:beforeLines="0"/>
              <w:rPr>
                <w:szCs w:val="22"/>
              </w:rPr>
            </w:pPr>
            <w:bookmarkStart w:id="308" w:name="_Toc21478"/>
            <w:r>
              <w:rPr>
                <w:rFonts w:hint="eastAsia"/>
                <w:szCs w:val="22"/>
              </w:rPr>
              <w:t>邮箱</w:t>
            </w:r>
            <w:bookmarkEnd w:id="30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09" w:name="_Toc10572"/>
            <w:r>
              <w:rPr>
                <w:rFonts w:hint="eastAsia"/>
                <w:szCs w:val="22"/>
              </w:rPr>
              <w:t>create_time</w:t>
            </w:r>
            <w:bookmarkEnd w:id="309"/>
          </w:p>
        </w:tc>
        <w:tc>
          <w:tcPr>
            <w:tcW w:w="1442" w:type="dxa"/>
            <w:tcBorders>
              <w:top w:val="nil"/>
              <w:left w:val="nil"/>
              <w:bottom w:val="nil"/>
              <w:right w:val="nil"/>
            </w:tcBorders>
            <w:shd w:val="clear" w:color="auto" w:fill="auto"/>
          </w:tcPr>
          <w:p>
            <w:pPr>
              <w:pStyle w:val="54"/>
              <w:spacing w:before="0" w:beforeLines="0"/>
              <w:rPr>
                <w:szCs w:val="22"/>
              </w:rPr>
            </w:pPr>
            <w:bookmarkStart w:id="310" w:name="_Toc26613"/>
            <w:r>
              <w:rPr>
                <w:rFonts w:hint="eastAsia"/>
                <w:szCs w:val="22"/>
              </w:rPr>
              <w:t>varchar</w:t>
            </w:r>
            <w:bookmarkEnd w:id="310"/>
          </w:p>
        </w:tc>
        <w:tc>
          <w:tcPr>
            <w:tcW w:w="1022" w:type="dxa"/>
            <w:tcBorders>
              <w:top w:val="nil"/>
              <w:left w:val="nil"/>
              <w:bottom w:val="nil"/>
              <w:right w:val="nil"/>
            </w:tcBorders>
            <w:shd w:val="clear" w:color="auto" w:fill="auto"/>
          </w:tcPr>
          <w:p>
            <w:pPr>
              <w:pStyle w:val="54"/>
              <w:spacing w:before="0" w:beforeLines="0"/>
              <w:rPr>
                <w:szCs w:val="22"/>
              </w:rPr>
            </w:pPr>
            <w:bookmarkStart w:id="311" w:name="_Toc19036"/>
            <w:r>
              <w:rPr>
                <w:rFonts w:hint="eastAsia"/>
                <w:szCs w:val="22"/>
              </w:rPr>
              <w:t>40</w:t>
            </w:r>
            <w:bookmarkEnd w:id="311"/>
          </w:p>
        </w:tc>
        <w:tc>
          <w:tcPr>
            <w:tcW w:w="894" w:type="dxa"/>
            <w:tcBorders>
              <w:top w:val="nil"/>
              <w:left w:val="nil"/>
              <w:bottom w:val="nil"/>
              <w:right w:val="nil"/>
            </w:tcBorders>
            <w:shd w:val="clear" w:color="auto" w:fill="auto"/>
          </w:tcPr>
          <w:p>
            <w:pPr>
              <w:pStyle w:val="54"/>
              <w:spacing w:before="0" w:beforeLines="0"/>
              <w:rPr>
                <w:szCs w:val="22"/>
              </w:rPr>
            </w:pPr>
            <w:bookmarkStart w:id="312" w:name="_Toc30514"/>
            <w:r>
              <w:rPr>
                <w:rFonts w:hint="eastAsia"/>
                <w:szCs w:val="22"/>
              </w:rPr>
              <w:t>Null</w:t>
            </w:r>
            <w:bookmarkEnd w:id="312"/>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69" w:type="dxa"/>
            <w:tcBorders>
              <w:top w:val="nil"/>
              <w:left w:val="nil"/>
              <w:bottom w:val="nil"/>
              <w:right w:val="nil"/>
            </w:tcBorders>
            <w:shd w:val="clear" w:color="auto" w:fill="auto"/>
          </w:tcPr>
          <w:p>
            <w:pPr>
              <w:pStyle w:val="54"/>
              <w:spacing w:before="0" w:beforeLines="0"/>
              <w:rPr>
                <w:szCs w:val="22"/>
              </w:rPr>
            </w:pPr>
            <w:bookmarkStart w:id="313" w:name="_Toc9985"/>
            <w:r>
              <w:rPr>
                <w:rFonts w:hint="eastAsia"/>
                <w:szCs w:val="22"/>
              </w:rPr>
              <w:t>创建时间</w:t>
            </w:r>
            <w:bookmarkEnd w:id="3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314" w:name="_Toc7503"/>
            <w:r>
              <w:rPr>
                <w:rFonts w:hint="eastAsia"/>
                <w:szCs w:val="22"/>
              </w:rPr>
              <w:t>isenable</w:t>
            </w:r>
            <w:bookmarkEnd w:id="314"/>
          </w:p>
        </w:tc>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315" w:name="_Toc28458"/>
            <w:r>
              <w:rPr>
                <w:rFonts w:hint="eastAsia"/>
                <w:szCs w:val="22"/>
              </w:rPr>
              <w:t>int</w:t>
            </w:r>
            <w:bookmarkEnd w:id="315"/>
          </w:p>
        </w:tc>
        <w:tc>
          <w:tcPr>
            <w:tcW w:w="1022" w:type="dxa"/>
            <w:tcBorders>
              <w:top w:val="nil"/>
              <w:left w:val="nil"/>
              <w:bottom w:val="single" w:color="auto" w:sz="4" w:space="0"/>
              <w:right w:val="nil"/>
            </w:tcBorders>
            <w:shd w:val="clear" w:color="auto" w:fill="auto"/>
          </w:tcPr>
          <w:p>
            <w:pPr>
              <w:pStyle w:val="54"/>
              <w:spacing w:before="0" w:beforeLines="0"/>
              <w:rPr>
                <w:szCs w:val="22"/>
              </w:rPr>
            </w:pPr>
            <w:bookmarkStart w:id="316" w:name="_Toc18806"/>
            <w:r>
              <w:rPr>
                <w:rFonts w:hint="eastAsia"/>
                <w:szCs w:val="22"/>
              </w:rPr>
              <w:t>2</w:t>
            </w:r>
            <w:bookmarkEnd w:id="316"/>
          </w:p>
        </w:tc>
        <w:tc>
          <w:tcPr>
            <w:tcW w:w="894"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1</w:t>
            </w:r>
          </w:p>
        </w:tc>
        <w:tc>
          <w:tcPr>
            <w:tcW w:w="1617" w:type="dxa"/>
            <w:tcBorders>
              <w:top w:val="nil"/>
              <w:left w:val="nil"/>
              <w:bottom w:val="single" w:color="auto" w:sz="4" w:space="0"/>
              <w:right w:val="nil"/>
            </w:tcBorders>
            <w:shd w:val="clear" w:color="auto" w:fill="auto"/>
          </w:tcPr>
          <w:p>
            <w:pPr>
              <w:pStyle w:val="54"/>
              <w:spacing w:before="0" w:beforeLines="0"/>
              <w:rPr>
                <w:szCs w:val="22"/>
              </w:rPr>
            </w:pPr>
          </w:p>
        </w:tc>
        <w:tc>
          <w:tcPr>
            <w:tcW w:w="1484" w:type="dxa"/>
            <w:tcBorders>
              <w:top w:val="nil"/>
              <w:left w:val="nil"/>
              <w:bottom w:val="single" w:color="auto" w:sz="4" w:space="0"/>
              <w:right w:val="nil"/>
            </w:tcBorders>
            <w:shd w:val="clear" w:color="auto" w:fill="auto"/>
          </w:tcPr>
          <w:p>
            <w:pPr>
              <w:pStyle w:val="54"/>
              <w:spacing w:before="0" w:beforeLines="0"/>
              <w:rPr>
                <w:szCs w:val="22"/>
              </w:rPr>
            </w:pPr>
          </w:p>
        </w:tc>
        <w:tc>
          <w:tcPr>
            <w:tcW w:w="1269" w:type="dxa"/>
            <w:tcBorders>
              <w:top w:val="nil"/>
              <w:left w:val="nil"/>
              <w:bottom w:val="single" w:color="auto" w:sz="4" w:space="0"/>
              <w:right w:val="nil"/>
            </w:tcBorders>
            <w:shd w:val="clear" w:color="auto" w:fill="auto"/>
          </w:tcPr>
          <w:p>
            <w:pPr>
              <w:pStyle w:val="54"/>
              <w:spacing w:before="0" w:beforeLines="0"/>
              <w:rPr>
                <w:szCs w:val="22"/>
              </w:rPr>
            </w:pPr>
            <w:bookmarkStart w:id="317" w:name="_Toc10692"/>
            <w:r>
              <w:rPr>
                <w:rFonts w:hint="eastAsia"/>
                <w:szCs w:val="22"/>
              </w:rPr>
              <w:t>是否可用</w:t>
            </w:r>
            <w:bookmarkEnd w:id="317"/>
          </w:p>
        </w:tc>
      </w:tr>
    </w:tbl>
    <w:p>
      <w:pPr>
        <w:pStyle w:val="2"/>
        <w:ind w:firstLine="0" w:firstLineChars="0"/>
      </w:pPr>
    </w:p>
    <w:p>
      <w:pPr>
        <w:pStyle w:val="44"/>
        <w:spacing w:after="326" w:afterLines="100"/>
        <w:rPr>
          <w:lang w:eastAsia="zh-CN"/>
        </w:rPr>
      </w:pPr>
      <w:r>
        <w:rPr>
          <w:rFonts w:hint="eastAsia"/>
          <w:lang w:eastAsia="zh-CN"/>
        </w:rPr>
        <w:t>用户【users】表是存放用户必须的信息，这里将用户表和用户信息表分开，因为用户详细信息并不是必须要填写的。</w:t>
      </w:r>
    </w:p>
    <w:p>
      <w:pPr>
        <w:spacing w:after="326" w:afterLines="100"/>
        <w:jc w:val="center"/>
        <w:rPr>
          <w:sz w:val="21"/>
          <w:szCs w:val="21"/>
        </w:rPr>
      </w:pPr>
    </w:p>
    <w:p>
      <w:pPr>
        <w:spacing w:after="326" w:afterLines="100"/>
        <w:jc w:val="center"/>
        <w:rPr>
          <w:sz w:val="21"/>
          <w:szCs w:val="21"/>
        </w:rPr>
      </w:pPr>
    </w:p>
    <w:p>
      <w:pPr>
        <w:spacing w:after="326" w:afterLines="100"/>
        <w:jc w:val="center"/>
        <w:rPr>
          <w:sz w:val="21"/>
          <w:szCs w:val="21"/>
        </w:rPr>
      </w:pPr>
    </w:p>
    <w:p>
      <w:pPr>
        <w:spacing w:after="326" w:afterLines="100"/>
        <w:jc w:val="center"/>
        <w:rPr>
          <w:sz w:val="21"/>
          <w:szCs w:val="21"/>
        </w:rPr>
      </w:pPr>
    </w:p>
    <w:p>
      <w:pPr>
        <w:pStyle w:val="2"/>
        <w:ind w:firstLine="420"/>
      </w:pPr>
    </w:p>
    <w:p>
      <w:pPr>
        <w:jc w:val="center"/>
        <w:rPr>
          <w:sz w:val="21"/>
          <w:szCs w:val="21"/>
        </w:rPr>
      </w:pPr>
      <w:r>
        <w:rPr>
          <w:rFonts w:hint="eastAsia"/>
          <w:sz w:val="21"/>
          <w:szCs w:val="21"/>
        </w:rPr>
        <w:t>表5. 4  用户信息表</w:t>
      </w:r>
    </w:p>
    <w:tbl>
      <w:tblPr>
        <w:tblStyle w:val="25"/>
        <w:tblW w:w="91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2"/>
        <w:gridCol w:w="1442"/>
        <w:gridCol w:w="1022"/>
        <w:gridCol w:w="894"/>
        <w:gridCol w:w="1617"/>
        <w:gridCol w:w="1484"/>
        <w:gridCol w:w="1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18" w:name="_Toc27431"/>
            <w:r>
              <w:rPr>
                <w:rFonts w:hint="eastAsia"/>
                <w:szCs w:val="22"/>
              </w:rPr>
              <w:t>字段名</w:t>
            </w:r>
            <w:bookmarkEnd w:id="318"/>
          </w:p>
        </w:tc>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19" w:name="_Toc17060"/>
            <w:r>
              <w:rPr>
                <w:rFonts w:hint="eastAsia"/>
                <w:szCs w:val="22"/>
              </w:rPr>
              <w:t>字段类型</w:t>
            </w:r>
            <w:bookmarkEnd w:id="319"/>
          </w:p>
        </w:tc>
        <w:tc>
          <w:tcPr>
            <w:tcW w:w="102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20" w:name="_Toc3509"/>
            <w:r>
              <w:rPr>
                <w:rFonts w:hint="eastAsia"/>
                <w:szCs w:val="22"/>
              </w:rPr>
              <w:t>长度</w:t>
            </w:r>
            <w:bookmarkEnd w:id="320"/>
          </w:p>
        </w:tc>
        <w:tc>
          <w:tcPr>
            <w:tcW w:w="89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21" w:name="_Toc5786"/>
            <w:r>
              <w:rPr>
                <w:rFonts w:hint="eastAsia"/>
                <w:szCs w:val="22"/>
              </w:rPr>
              <w:t>默认</w:t>
            </w:r>
            <w:bookmarkEnd w:id="321"/>
          </w:p>
        </w:tc>
        <w:tc>
          <w:tcPr>
            <w:tcW w:w="161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22" w:name="_Toc24976"/>
            <w:r>
              <w:rPr>
                <w:rFonts w:hint="eastAsia"/>
                <w:szCs w:val="22"/>
              </w:rPr>
              <w:t>是否为空</w:t>
            </w:r>
            <w:bookmarkEnd w:id="322"/>
          </w:p>
        </w:tc>
        <w:tc>
          <w:tcPr>
            <w:tcW w:w="148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23" w:name="_Toc9193"/>
            <w:r>
              <w:rPr>
                <w:rFonts w:hint="eastAsia"/>
                <w:szCs w:val="22"/>
              </w:rPr>
              <w:t>是否主键</w:t>
            </w:r>
            <w:bookmarkEnd w:id="323"/>
          </w:p>
        </w:tc>
        <w:tc>
          <w:tcPr>
            <w:tcW w:w="1229"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24" w:name="_Toc13985"/>
            <w:r>
              <w:rPr>
                <w:rFonts w:hint="eastAsia"/>
                <w:szCs w:val="22"/>
              </w:rPr>
              <w:t>描述</w:t>
            </w:r>
            <w:bookmarkEnd w:id="3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325" w:name="_Toc26338"/>
            <w:r>
              <w:rPr>
                <w:rFonts w:hint="eastAsia"/>
                <w:szCs w:val="22"/>
              </w:rPr>
              <w:t>id</w:t>
            </w:r>
            <w:bookmarkEnd w:id="325"/>
          </w:p>
        </w:tc>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326" w:name="_Toc31695"/>
            <w:r>
              <w:rPr>
                <w:rFonts w:hint="eastAsia"/>
                <w:szCs w:val="22"/>
              </w:rPr>
              <w:t>int</w:t>
            </w:r>
            <w:bookmarkEnd w:id="326"/>
          </w:p>
        </w:tc>
        <w:tc>
          <w:tcPr>
            <w:tcW w:w="1022" w:type="dxa"/>
            <w:tcBorders>
              <w:top w:val="single" w:color="auto" w:sz="4" w:space="0"/>
              <w:left w:val="nil"/>
              <w:bottom w:val="nil"/>
              <w:right w:val="nil"/>
            </w:tcBorders>
            <w:shd w:val="clear" w:color="auto" w:fill="auto"/>
          </w:tcPr>
          <w:p>
            <w:pPr>
              <w:pStyle w:val="54"/>
              <w:spacing w:before="0" w:beforeLines="0"/>
              <w:rPr>
                <w:szCs w:val="22"/>
              </w:rPr>
            </w:pPr>
            <w:bookmarkStart w:id="327" w:name="_Toc28459"/>
            <w:r>
              <w:rPr>
                <w:rFonts w:hint="eastAsia"/>
                <w:szCs w:val="22"/>
              </w:rPr>
              <w:t>10</w:t>
            </w:r>
            <w:bookmarkEnd w:id="327"/>
          </w:p>
        </w:tc>
        <w:tc>
          <w:tcPr>
            <w:tcW w:w="894" w:type="dxa"/>
            <w:tcBorders>
              <w:top w:val="single" w:color="auto" w:sz="4" w:space="0"/>
              <w:left w:val="nil"/>
              <w:bottom w:val="nil"/>
              <w:right w:val="nil"/>
            </w:tcBorders>
            <w:shd w:val="clear" w:color="auto" w:fill="auto"/>
          </w:tcPr>
          <w:p>
            <w:pPr>
              <w:pStyle w:val="54"/>
              <w:spacing w:before="0" w:beforeLines="0"/>
              <w:rPr>
                <w:szCs w:val="22"/>
              </w:rPr>
            </w:pPr>
            <w:bookmarkStart w:id="328" w:name="_Toc21791"/>
            <w:r>
              <w:rPr>
                <w:rFonts w:hint="eastAsia"/>
                <w:szCs w:val="22"/>
              </w:rPr>
              <w:t>自增</w:t>
            </w:r>
            <w:bookmarkEnd w:id="328"/>
          </w:p>
        </w:tc>
        <w:tc>
          <w:tcPr>
            <w:tcW w:w="1617" w:type="dxa"/>
            <w:tcBorders>
              <w:top w:val="single" w:color="auto" w:sz="4" w:space="0"/>
              <w:left w:val="nil"/>
              <w:bottom w:val="nil"/>
              <w:right w:val="nil"/>
            </w:tcBorders>
            <w:shd w:val="clear" w:color="auto" w:fill="auto"/>
          </w:tcPr>
          <w:p>
            <w:pPr>
              <w:pStyle w:val="54"/>
              <w:spacing w:before="0" w:beforeLines="0"/>
              <w:rPr>
                <w:szCs w:val="22"/>
              </w:rPr>
            </w:pPr>
            <w:bookmarkStart w:id="329" w:name="_Toc8155"/>
            <w:r>
              <w:rPr>
                <w:rFonts w:hint="eastAsia"/>
                <w:szCs w:val="22"/>
              </w:rPr>
              <w:t>Not null</w:t>
            </w:r>
            <w:bookmarkEnd w:id="329"/>
          </w:p>
        </w:tc>
        <w:tc>
          <w:tcPr>
            <w:tcW w:w="1484" w:type="dxa"/>
            <w:tcBorders>
              <w:top w:val="single" w:color="auto" w:sz="4" w:space="0"/>
              <w:left w:val="nil"/>
              <w:bottom w:val="nil"/>
              <w:right w:val="nil"/>
            </w:tcBorders>
            <w:shd w:val="clear" w:color="auto" w:fill="auto"/>
          </w:tcPr>
          <w:p>
            <w:pPr>
              <w:pStyle w:val="54"/>
              <w:spacing w:before="0" w:beforeLines="0"/>
              <w:rPr>
                <w:szCs w:val="22"/>
              </w:rPr>
            </w:pPr>
            <w:bookmarkStart w:id="330" w:name="_Toc21450"/>
            <w:r>
              <w:rPr>
                <w:rFonts w:hint="eastAsia"/>
                <w:szCs w:val="22"/>
              </w:rPr>
              <w:t>Yes</w:t>
            </w:r>
            <w:bookmarkEnd w:id="330"/>
          </w:p>
        </w:tc>
        <w:tc>
          <w:tcPr>
            <w:tcW w:w="1229" w:type="dxa"/>
            <w:tcBorders>
              <w:top w:val="single" w:color="auto" w:sz="4" w:space="0"/>
              <w:left w:val="nil"/>
              <w:bottom w:val="nil"/>
              <w:right w:val="nil"/>
            </w:tcBorders>
            <w:shd w:val="clear" w:color="auto" w:fill="auto"/>
          </w:tcPr>
          <w:p>
            <w:pPr>
              <w:pStyle w:val="54"/>
              <w:spacing w:before="0" w:beforeLines="0"/>
              <w:rPr>
                <w:szCs w:val="22"/>
              </w:rPr>
            </w:pPr>
            <w:bookmarkStart w:id="331" w:name="_Toc7623"/>
            <w:r>
              <w:rPr>
                <w:rFonts w:hint="eastAsia"/>
                <w:szCs w:val="22"/>
              </w:rPr>
              <w:t>主键id</w:t>
            </w:r>
            <w:bookmarkEnd w:id="3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32" w:name="_Toc26601"/>
            <w:r>
              <w:rPr>
                <w:rFonts w:hint="eastAsia"/>
                <w:szCs w:val="22"/>
              </w:rPr>
              <w:t>user_id</w:t>
            </w:r>
            <w:bookmarkEnd w:id="332"/>
          </w:p>
        </w:tc>
        <w:tc>
          <w:tcPr>
            <w:tcW w:w="1442" w:type="dxa"/>
            <w:tcBorders>
              <w:top w:val="nil"/>
              <w:left w:val="nil"/>
              <w:bottom w:val="nil"/>
              <w:right w:val="nil"/>
            </w:tcBorders>
            <w:shd w:val="clear" w:color="auto" w:fill="auto"/>
          </w:tcPr>
          <w:p>
            <w:pPr>
              <w:pStyle w:val="54"/>
              <w:spacing w:before="0" w:beforeLines="0"/>
              <w:rPr>
                <w:szCs w:val="22"/>
              </w:rPr>
            </w:pPr>
            <w:bookmarkStart w:id="333" w:name="_Toc17639"/>
            <w:r>
              <w:rPr>
                <w:rFonts w:hint="eastAsia"/>
                <w:szCs w:val="22"/>
              </w:rPr>
              <w:t>int</w:t>
            </w:r>
            <w:bookmarkEnd w:id="333"/>
          </w:p>
        </w:tc>
        <w:tc>
          <w:tcPr>
            <w:tcW w:w="1022" w:type="dxa"/>
            <w:tcBorders>
              <w:top w:val="nil"/>
              <w:left w:val="nil"/>
              <w:bottom w:val="nil"/>
              <w:right w:val="nil"/>
            </w:tcBorders>
            <w:shd w:val="clear" w:color="auto" w:fill="auto"/>
          </w:tcPr>
          <w:p>
            <w:pPr>
              <w:pStyle w:val="54"/>
              <w:spacing w:before="0" w:beforeLines="0"/>
              <w:rPr>
                <w:szCs w:val="22"/>
              </w:rPr>
            </w:pPr>
            <w:bookmarkStart w:id="334" w:name="_Toc8368"/>
            <w:r>
              <w:rPr>
                <w:rFonts w:hint="eastAsia"/>
                <w:szCs w:val="22"/>
              </w:rPr>
              <w:t>10</w:t>
            </w:r>
            <w:bookmarkEnd w:id="334"/>
          </w:p>
        </w:tc>
        <w:tc>
          <w:tcPr>
            <w:tcW w:w="894" w:type="dxa"/>
            <w:tcBorders>
              <w:top w:val="nil"/>
              <w:left w:val="nil"/>
              <w:bottom w:val="nil"/>
              <w:right w:val="nil"/>
            </w:tcBorders>
            <w:shd w:val="clear" w:color="auto" w:fill="auto"/>
          </w:tcPr>
          <w:p>
            <w:pPr>
              <w:pStyle w:val="54"/>
              <w:spacing w:before="0" w:beforeLines="0"/>
              <w:rPr>
                <w:szCs w:val="22"/>
              </w:rPr>
            </w:pPr>
            <w:bookmarkStart w:id="335" w:name="_Toc1597"/>
            <w:r>
              <w:rPr>
                <w:rFonts w:hint="eastAsia"/>
                <w:szCs w:val="22"/>
              </w:rPr>
              <w:t>Null</w:t>
            </w:r>
            <w:bookmarkEnd w:id="335"/>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36" w:name="_Toc14156"/>
            <w:r>
              <w:rPr>
                <w:rFonts w:hint="eastAsia"/>
                <w:szCs w:val="22"/>
              </w:rPr>
              <w:t>用户id</w:t>
            </w:r>
            <w:bookmarkEnd w:id="3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37" w:name="_Toc22954"/>
            <w:r>
              <w:rPr>
                <w:rFonts w:hint="eastAsia"/>
                <w:szCs w:val="22"/>
              </w:rPr>
              <w:t>sex</w:t>
            </w:r>
            <w:bookmarkEnd w:id="337"/>
          </w:p>
        </w:tc>
        <w:tc>
          <w:tcPr>
            <w:tcW w:w="1442" w:type="dxa"/>
            <w:tcBorders>
              <w:top w:val="nil"/>
              <w:left w:val="nil"/>
              <w:bottom w:val="nil"/>
              <w:right w:val="nil"/>
            </w:tcBorders>
            <w:shd w:val="clear" w:color="auto" w:fill="auto"/>
          </w:tcPr>
          <w:p>
            <w:pPr>
              <w:pStyle w:val="54"/>
              <w:spacing w:before="0" w:beforeLines="0"/>
              <w:rPr>
                <w:szCs w:val="22"/>
              </w:rPr>
            </w:pPr>
            <w:bookmarkStart w:id="338" w:name="_Toc478"/>
            <w:r>
              <w:rPr>
                <w:rFonts w:hint="eastAsia"/>
                <w:szCs w:val="22"/>
              </w:rPr>
              <w:t>int</w:t>
            </w:r>
            <w:bookmarkEnd w:id="338"/>
          </w:p>
        </w:tc>
        <w:tc>
          <w:tcPr>
            <w:tcW w:w="1022" w:type="dxa"/>
            <w:tcBorders>
              <w:top w:val="nil"/>
              <w:left w:val="nil"/>
              <w:bottom w:val="nil"/>
              <w:right w:val="nil"/>
            </w:tcBorders>
            <w:shd w:val="clear" w:color="auto" w:fill="auto"/>
          </w:tcPr>
          <w:p>
            <w:pPr>
              <w:pStyle w:val="54"/>
              <w:spacing w:before="0" w:beforeLines="0"/>
              <w:rPr>
                <w:szCs w:val="22"/>
              </w:rPr>
            </w:pPr>
            <w:bookmarkStart w:id="339" w:name="_Toc2951"/>
            <w:r>
              <w:rPr>
                <w:rFonts w:hint="eastAsia"/>
                <w:szCs w:val="22"/>
              </w:rPr>
              <w:t>1</w:t>
            </w:r>
            <w:bookmarkEnd w:id="339"/>
          </w:p>
        </w:tc>
        <w:tc>
          <w:tcPr>
            <w:tcW w:w="894" w:type="dxa"/>
            <w:tcBorders>
              <w:top w:val="nil"/>
              <w:left w:val="nil"/>
              <w:bottom w:val="nil"/>
              <w:right w:val="nil"/>
            </w:tcBorders>
            <w:shd w:val="clear" w:color="auto" w:fill="auto"/>
          </w:tcPr>
          <w:p>
            <w:pPr>
              <w:pStyle w:val="54"/>
              <w:spacing w:before="0" w:beforeLines="0"/>
              <w:rPr>
                <w:szCs w:val="22"/>
              </w:rPr>
            </w:pPr>
            <w:bookmarkStart w:id="340" w:name="_Toc5934"/>
            <w:r>
              <w:rPr>
                <w:rFonts w:hint="eastAsia"/>
                <w:szCs w:val="22"/>
              </w:rPr>
              <w:t>Null</w:t>
            </w:r>
            <w:bookmarkEnd w:id="340"/>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41" w:name="_Toc11270"/>
            <w:r>
              <w:rPr>
                <w:rFonts w:hint="eastAsia"/>
                <w:szCs w:val="22"/>
              </w:rPr>
              <w:t>性别</w:t>
            </w:r>
            <w:bookmarkEnd w:id="34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42" w:name="_Toc28932"/>
            <w:r>
              <w:rPr>
                <w:rFonts w:hint="eastAsia"/>
                <w:szCs w:val="22"/>
              </w:rPr>
              <w:t>age</w:t>
            </w:r>
            <w:bookmarkEnd w:id="342"/>
          </w:p>
        </w:tc>
        <w:tc>
          <w:tcPr>
            <w:tcW w:w="1442" w:type="dxa"/>
            <w:tcBorders>
              <w:top w:val="nil"/>
              <w:left w:val="nil"/>
              <w:bottom w:val="nil"/>
              <w:right w:val="nil"/>
            </w:tcBorders>
            <w:shd w:val="clear" w:color="auto" w:fill="auto"/>
          </w:tcPr>
          <w:p>
            <w:pPr>
              <w:pStyle w:val="54"/>
              <w:spacing w:before="0" w:beforeLines="0"/>
              <w:rPr>
                <w:szCs w:val="22"/>
              </w:rPr>
            </w:pPr>
            <w:bookmarkStart w:id="343" w:name="_Toc22185"/>
            <w:r>
              <w:rPr>
                <w:rFonts w:hint="eastAsia"/>
                <w:szCs w:val="22"/>
              </w:rPr>
              <w:t>int</w:t>
            </w:r>
            <w:bookmarkEnd w:id="343"/>
          </w:p>
        </w:tc>
        <w:tc>
          <w:tcPr>
            <w:tcW w:w="1022" w:type="dxa"/>
            <w:tcBorders>
              <w:top w:val="nil"/>
              <w:left w:val="nil"/>
              <w:bottom w:val="nil"/>
              <w:right w:val="nil"/>
            </w:tcBorders>
            <w:shd w:val="clear" w:color="auto" w:fill="auto"/>
          </w:tcPr>
          <w:p>
            <w:pPr>
              <w:pStyle w:val="54"/>
              <w:spacing w:before="0" w:beforeLines="0"/>
              <w:rPr>
                <w:szCs w:val="22"/>
              </w:rPr>
            </w:pPr>
            <w:bookmarkStart w:id="344" w:name="_Toc2639"/>
            <w:r>
              <w:rPr>
                <w:rFonts w:hint="eastAsia"/>
                <w:szCs w:val="22"/>
              </w:rPr>
              <w:t>3</w:t>
            </w:r>
            <w:bookmarkEnd w:id="344"/>
          </w:p>
        </w:tc>
        <w:tc>
          <w:tcPr>
            <w:tcW w:w="894" w:type="dxa"/>
            <w:tcBorders>
              <w:top w:val="nil"/>
              <w:left w:val="nil"/>
              <w:bottom w:val="nil"/>
              <w:right w:val="nil"/>
            </w:tcBorders>
            <w:shd w:val="clear" w:color="auto" w:fill="auto"/>
          </w:tcPr>
          <w:p>
            <w:pPr>
              <w:pStyle w:val="54"/>
              <w:spacing w:before="0" w:beforeLines="0"/>
              <w:rPr>
                <w:szCs w:val="22"/>
              </w:rPr>
            </w:pPr>
            <w:bookmarkStart w:id="345" w:name="_Toc31306"/>
            <w:r>
              <w:rPr>
                <w:rFonts w:hint="eastAsia"/>
                <w:szCs w:val="22"/>
              </w:rPr>
              <w:t>Null</w:t>
            </w:r>
            <w:bookmarkEnd w:id="345"/>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46" w:name="_Toc8067"/>
            <w:r>
              <w:rPr>
                <w:rFonts w:hint="eastAsia"/>
                <w:szCs w:val="22"/>
              </w:rPr>
              <w:t>年龄</w:t>
            </w:r>
            <w:bookmarkEnd w:id="34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47" w:name="_Toc20106"/>
            <w:r>
              <w:rPr>
                <w:rFonts w:hint="eastAsia"/>
                <w:szCs w:val="22"/>
              </w:rPr>
              <w:t>emotion</w:t>
            </w:r>
            <w:bookmarkEnd w:id="347"/>
          </w:p>
        </w:tc>
        <w:tc>
          <w:tcPr>
            <w:tcW w:w="1442" w:type="dxa"/>
            <w:tcBorders>
              <w:top w:val="nil"/>
              <w:left w:val="nil"/>
              <w:bottom w:val="nil"/>
              <w:right w:val="nil"/>
            </w:tcBorders>
            <w:shd w:val="clear" w:color="auto" w:fill="auto"/>
          </w:tcPr>
          <w:p>
            <w:pPr>
              <w:pStyle w:val="54"/>
              <w:spacing w:before="0" w:beforeLines="0"/>
              <w:rPr>
                <w:szCs w:val="22"/>
              </w:rPr>
            </w:pPr>
            <w:bookmarkStart w:id="348" w:name="_Toc10959"/>
            <w:r>
              <w:rPr>
                <w:rFonts w:hint="eastAsia"/>
                <w:szCs w:val="22"/>
              </w:rPr>
              <w:t>int</w:t>
            </w:r>
            <w:bookmarkEnd w:id="348"/>
          </w:p>
        </w:tc>
        <w:tc>
          <w:tcPr>
            <w:tcW w:w="1022" w:type="dxa"/>
            <w:tcBorders>
              <w:top w:val="nil"/>
              <w:left w:val="nil"/>
              <w:bottom w:val="nil"/>
              <w:right w:val="nil"/>
            </w:tcBorders>
            <w:shd w:val="clear" w:color="auto" w:fill="auto"/>
          </w:tcPr>
          <w:p>
            <w:pPr>
              <w:pStyle w:val="54"/>
              <w:spacing w:before="0" w:beforeLines="0"/>
              <w:rPr>
                <w:szCs w:val="22"/>
              </w:rPr>
            </w:pPr>
            <w:bookmarkStart w:id="349" w:name="_Toc18854"/>
            <w:r>
              <w:rPr>
                <w:rFonts w:hint="eastAsia"/>
                <w:szCs w:val="22"/>
              </w:rPr>
              <w:t>1</w:t>
            </w:r>
            <w:bookmarkEnd w:id="349"/>
          </w:p>
        </w:tc>
        <w:tc>
          <w:tcPr>
            <w:tcW w:w="894" w:type="dxa"/>
            <w:tcBorders>
              <w:top w:val="nil"/>
              <w:left w:val="nil"/>
              <w:bottom w:val="nil"/>
              <w:right w:val="nil"/>
            </w:tcBorders>
            <w:shd w:val="clear" w:color="auto" w:fill="auto"/>
          </w:tcPr>
          <w:p>
            <w:pPr>
              <w:pStyle w:val="54"/>
              <w:spacing w:before="0" w:beforeLines="0"/>
              <w:rPr>
                <w:szCs w:val="22"/>
              </w:rPr>
            </w:pPr>
            <w:bookmarkStart w:id="350" w:name="_Toc17178"/>
            <w:r>
              <w:rPr>
                <w:rFonts w:hint="eastAsia"/>
                <w:szCs w:val="22"/>
              </w:rPr>
              <w:t>Null</w:t>
            </w:r>
            <w:bookmarkEnd w:id="350"/>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51" w:name="_Toc16898"/>
            <w:r>
              <w:rPr>
                <w:rFonts w:hint="eastAsia"/>
                <w:szCs w:val="22"/>
              </w:rPr>
              <w:t>情感状态</w:t>
            </w:r>
            <w:bookmarkEnd w:id="35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52" w:name="_Toc31729"/>
            <w:r>
              <w:rPr>
                <w:rFonts w:hint="eastAsia"/>
                <w:szCs w:val="22"/>
              </w:rPr>
              <w:t>job</w:t>
            </w:r>
            <w:bookmarkEnd w:id="352"/>
          </w:p>
        </w:tc>
        <w:tc>
          <w:tcPr>
            <w:tcW w:w="1442" w:type="dxa"/>
            <w:tcBorders>
              <w:top w:val="nil"/>
              <w:left w:val="nil"/>
              <w:bottom w:val="nil"/>
              <w:right w:val="nil"/>
            </w:tcBorders>
            <w:shd w:val="clear" w:color="auto" w:fill="auto"/>
          </w:tcPr>
          <w:p>
            <w:pPr>
              <w:pStyle w:val="54"/>
              <w:spacing w:before="0" w:beforeLines="0"/>
              <w:rPr>
                <w:szCs w:val="22"/>
              </w:rPr>
            </w:pPr>
            <w:bookmarkStart w:id="353" w:name="_Toc227"/>
            <w:r>
              <w:rPr>
                <w:rFonts w:hint="eastAsia"/>
                <w:szCs w:val="22"/>
              </w:rPr>
              <w:t>varchar</w:t>
            </w:r>
            <w:bookmarkEnd w:id="353"/>
          </w:p>
        </w:tc>
        <w:tc>
          <w:tcPr>
            <w:tcW w:w="1022" w:type="dxa"/>
            <w:tcBorders>
              <w:top w:val="nil"/>
              <w:left w:val="nil"/>
              <w:bottom w:val="nil"/>
              <w:right w:val="nil"/>
            </w:tcBorders>
            <w:shd w:val="clear" w:color="auto" w:fill="auto"/>
          </w:tcPr>
          <w:p>
            <w:pPr>
              <w:pStyle w:val="54"/>
              <w:spacing w:before="0" w:beforeLines="0"/>
              <w:rPr>
                <w:szCs w:val="22"/>
              </w:rPr>
            </w:pPr>
            <w:bookmarkStart w:id="354" w:name="_Toc30772"/>
            <w:r>
              <w:rPr>
                <w:rFonts w:hint="eastAsia"/>
                <w:szCs w:val="22"/>
              </w:rPr>
              <w:t>15</w:t>
            </w:r>
            <w:bookmarkEnd w:id="354"/>
          </w:p>
        </w:tc>
        <w:tc>
          <w:tcPr>
            <w:tcW w:w="894" w:type="dxa"/>
            <w:tcBorders>
              <w:top w:val="nil"/>
              <w:left w:val="nil"/>
              <w:bottom w:val="nil"/>
              <w:right w:val="nil"/>
            </w:tcBorders>
            <w:shd w:val="clear" w:color="auto" w:fill="auto"/>
          </w:tcPr>
          <w:p>
            <w:pPr>
              <w:pStyle w:val="54"/>
              <w:spacing w:before="0" w:beforeLines="0"/>
              <w:rPr>
                <w:szCs w:val="22"/>
              </w:rPr>
            </w:pPr>
            <w:bookmarkStart w:id="355" w:name="_Toc2334"/>
            <w:r>
              <w:rPr>
                <w:rFonts w:hint="eastAsia"/>
                <w:szCs w:val="22"/>
              </w:rPr>
              <w:t>Null</w:t>
            </w:r>
            <w:bookmarkEnd w:id="355"/>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56" w:name="_Toc6992"/>
            <w:r>
              <w:rPr>
                <w:rFonts w:hint="eastAsia"/>
                <w:szCs w:val="22"/>
              </w:rPr>
              <w:t>职业</w:t>
            </w:r>
            <w:bookmarkEnd w:id="35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57" w:name="_Toc3286"/>
            <w:r>
              <w:rPr>
                <w:rFonts w:hint="eastAsia"/>
                <w:szCs w:val="22"/>
              </w:rPr>
              <w:t>birthday</w:t>
            </w:r>
            <w:bookmarkEnd w:id="357"/>
          </w:p>
        </w:tc>
        <w:tc>
          <w:tcPr>
            <w:tcW w:w="1442" w:type="dxa"/>
            <w:tcBorders>
              <w:top w:val="nil"/>
              <w:left w:val="nil"/>
              <w:bottom w:val="nil"/>
              <w:right w:val="nil"/>
            </w:tcBorders>
            <w:shd w:val="clear" w:color="auto" w:fill="auto"/>
          </w:tcPr>
          <w:p>
            <w:pPr>
              <w:pStyle w:val="54"/>
              <w:spacing w:before="0" w:beforeLines="0"/>
              <w:rPr>
                <w:szCs w:val="22"/>
              </w:rPr>
            </w:pPr>
            <w:bookmarkStart w:id="358" w:name="_Toc6942"/>
            <w:r>
              <w:rPr>
                <w:rFonts w:hint="eastAsia"/>
                <w:szCs w:val="22"/>
              </w:rPr>
              <w:t>date</w:t>
            </w:r>
            <w:bookmarkEnd w:id="358"/>
          </w:p>
        </w:tc>
        <w:tc>
          <w:tcPr>
            <w:tcW w:w="1022" w:type="dxa"/>
            <w:tcBorders>
              <w:top w:val="nil"/>
              <w:left w:val="nil"/>
              <w:bottom w:val="nil"/>
              <w:right w:val="nil"/>
            </w:tcBorders>
            <w:shd w:val="clear" w:color="auto" w:fill="auto"/>
          </w:tcPr>
          <w:p>
            <w:pPr>
              <w:pStyle w:val="54"/>
              <w:spacing w:before="0" w:beforeLines="0"/>
              <w:rPr>
                <w:szCs w:val="22"/>
              </w:rPr>
            </w:pPr>
            <w:bookmarkStart w:id="359" w:name="_Toc30253"/>
            <w:r>
              <w:rPr>
                <w:rFonts w:hint="eastAsia"/>
                <w:szCs w:val="22"/>
              </w:rPr>
              <w:t>0</w:t>
            </w:r>
            <w:bookmarkEnd w:id="359"/>
          </w:p>
        </w:tc>
        <w:tc>
          <w:tcPr>
            <w:tcW w:w="894" w:type="dxa"/>
            <w:tcBorders>
              <w:top w:val="nil"/>
              <w:left w:val="nil"/>
              <w:bottom w:val="nil"/>
              <w:right w:val="nil"/>
            </w:tcBorders>
            <w:shd w:val="clear" w:color="auto" w:fill="auto"/>
          </w:tcPr>
          <w:p>
            <w:pPr>
              <w:pStyle w:val="54"/>
              <w:spacing w:before="0" w:beforeLines="0"/>
              <w:rPr>
                <w:szCs w:val="22"/>
              </w:rPr>
            </w:pPr>
            <w:bookmarkStart w:id="360" w:name="_Toc2048"/>
            <w:r>
              <w:rPr>
                <w:rFonts w:hint="eastAsia"/>
                <w:szCs w:val="22"/>
              </w:rPr>
              <w:t>Null</w:t>
            </w:r>
            <w:bookmarkEnd w:id="360"/>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229" w:type="dxa"/>
            <w:tcBorders>
              <w:top w:val="nil"/>
              <w:left w:val="nil"/>
              <w:bottom w:val="nil"/>
              <w:right w:val="nil"/>
            </w:tcBorders>
            <w:shd w:val="clear" w:color="auto" w:fill="auto"/>
          </w:tcPr>
          <w:p>
            <w:pPr>
              <w:pStyle w:val="54"/>
              <w:spacing w:before="0" w:beforeLines="0"/>
              <w:rPr>
                <w:szCs w:val="22"/>
              </w:rPr>
            </w:pPr>
            <w:bookmarkStart w:id="361" w:name="_Toc2935"/>
            <w:r>
              <w:rPr>
                <w:rFonts w:hint="eastAsia"/>
                <w:szCs w:val="22"/>
              </w:rPr>
              <w:t>生日</w:t>
            </w:r>
            <w:bookmarkEnd w:id="3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362" w:name="_Toc12398"/>
            <w:r>
              <w:rPr>
                <w:rFonts w:hint="eastAsia"/>
                <w:szCs w:val="22"/>
              </w:rPr>
              <w:t>hometown</w:t>
            </w:r>
            <w:bookmarkEnd w:id="362"/>
          </w:p>
        </w:tc>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363" w:name="_Toc25825"/>
            <w:r>
              <w:rPr>
                <w:rFonts w:hint="eastAsia"/>
                <w:szCs w:val="22"/>
              </w:rPr>
              <w:t>varchar</w:t>
            </w:r>
            <w:bookmarkEnd w:id="363"/>
          </w:p>
        </w:tc>
        <w:tc>
          <w:tcPr>
            <w:tcW w:w="1022" w:type="dxa"/>
            <w:tcBorders>
              <w:top w:val="nil"/>
              <w:left w:val="nil"/>
              <w:bottom w:val="single" w:color="auto" w:sz="4" w:space="0"/>
              <w:right w:val="nil"/>
            </w:tcBorders>
            <w:shd w:val="clear" w:color="auto" w:fill="auto"/>
          </w:tcPr>
          <w:p>
            <w:pPr>
              <w:pStyle w:val="54"/>
              <w:spacing w:before="0" w:beforeLines="0"/>
              <w:rPr>
                <w:szCs w:val="22"/>
              </w:rPr>
            </w:pPr>
            <w:bookmarkStart w:id="364" w:name="_Toc2354"/>
            <w:r>
              <w:rPr>
                <w:rFonts w:hint="eastAsia"/>
                <w:szCs w:val="22"/>
              </w:rPr>
              <w:t>20</w:t>
            </w:r>
            <w:bookmarkEnd w:id="364"/>
          </w:p>
        </w:tc>
        <w:tc>
          <w:tcPr>
            <w:tcW w:w="894" w:type="dxa"/>
            <w:tcBorders>
              <w:top w:val="nil"/>
              <w:left w:val="nil"/>
              <w:bottom w:val="single" w:color="auto" w:sz="4" w:space="0"/>
              <w:right w:val="nil"/>
            </w:tcBorders>
            <w:shd w:val="clear" w:color="auto" w:fill="auto"/>
          </w:tcPr>
          <w:p>
            <w:pPr>
              <w:pStyle w:val="54"/>
              <w:spacing w:before="0" w:beforeLines="0"/>
              <w:rPr>
                <w:szCs w:val="22"/>
              </w:rPr>
            </w:pPr>
            <w:bookmarkStart w:id="365" w:name="_Toc5167"/>
            <w:r>
              <w:rPr>
                <w:rFonts w:hint="eastAsia"/>
                <w:szCs w:val="22"/>
              </w:rPr>
              <w:t>Null</w:t>
            </w:r>
            <w:bookmarkEnd w:id="365"/>
          </w:p>
        </w:tc>
        <w:tc>
          <w:tcPr>
            <w:tcW w:w="1617" w:type="dxa"/>
            <w:tcBorders>
              <w:top w:val="nil"/>
              <w:left w:val="nil"/>
              <w:bottom w:val="single" w:color="auto" w:sz="4" w:space="0"/>
              <w:right w:val="nil"/>
            </w:tcBorders>
            <w:shd w:val="clear" w:color="auto" w:fill="auto"/>
          </w:tcPr>
          <w:p>
            <w:pPr>
              <w:pStyle w:val="54"/>
              <w:spacing w:before="0" w:beforeLines="0"/>
              <w:rPr>
                <w:szCs w:val="22"/>
              </w:rPr>
            </w:pPr>
          </w:p>
        </w:tc>
        <w:tc>
          <w:tcPr>
            <w:tcW w:w="1484" w:type="dxa"/>
            <w:tcBorders>
              <w:top w:val="nil"/>
              <w:left w:val="nil"/>
              <w:bottom w:val="single" w:color="auto" w:sz="4" w:space="0"/>
              <w:right w:val="nil"/>
            </w:tcBorders>
            <w:shd w:val="clear" w:color="auto" w:fill="auto"/>
          </w:tcPr>
          <w:p>
            <w:pPr>
              <w:pStyle w:val="54"/>
              <w:spacing w:before="0" w:beforeLines="0"/>
              <w:rPr>
                <w:szCs w:val="22"/>
              </w:rPr>
            </w:pPr>
          </w:p>
        </w:tc>
        <w:tc>
          <w:tcPr>
            <w:tcW w:w="1229" w:type="dxa"/>
            <w:tcBorders>
              <w:top w:val="nil"/>
              <w:left w:val="nil"/>
              <w:bottom w:val="single" w:color="auto" w:sz="4" w:space="0"/>
              <w:right w:val="nil"/>
            </w:tcBorders>
            <w:shd w:val="clear" w:color="auto" w:fill="auto"/>
          </w:tcPr>
          <w:p>
            <w:pPr>
              <w:pStyle w:val="54"/>
              <w:spacing w:before="0" w:beforeLines="0"/>
              <w:rPr>
                <w:szCs w:val="22"/>
              </w:rPr>
            </w:pPr>
            <w:bookmarkStart w:id="366" w:name="_Toc5271"/>
            <w:r>
              <w:rPr>
                <w:rFonts w:hint="eastAsia"/>
                <w:szCs w:val="22"/>
              </w:rPr>
              <w:t>所在地</w:t>
            </w:r>
            <w:bookmarkEnd w:id="366"/>
          </w:p>
        </w:tc>
      </w:tr>
    </w:tbl>
    <w:p>
      <w:pPr>
        <w:pStyle w:val="2"/>
        <w:ind w:firstLine="360"/>
        <w:jc w:val="both"/>
        <w:rPr>
          <w:sz w:val="18"/>
          <w:szCs w:val="21"/>
        </w:rPr>
      </w:pPr>
    </w:p>
    <w:p>
      <w:pPr>
        <w:pStyle w:val="44"/>
        <w:spacing w:after="326" w:afterLines="100"/>
        <w:ind w:firstLine="420" w:firstLineChars="0"/>
        <w:rPr>
          <w:lang w:eastAsia="zh-CN"/>
        </w:rPr>
      </w:pPr>
      <w:r>
        <w:rPr>
          <w:rFonts w:hint="eastAsia"/>
          <w:lang w:eastAsia="zh-CN"/>
        </w:rPr>
        <w:t>用户信息表【userinfo】存放了用户的详细信息，这些信息是用户自愿填写的非必要信息。</w:t>
      </w:r>
      <w:bookmarkStart w:id="367" w:name="_Toc41818895"/>
      <w:bookmarkStart w:id="368" w:name="_Toc41656970"/>
      <w:bookmarkStart w:id="369" w:name="_Toc41753262"/>
    </w:p>
    <w:p>
      <w:pPr>
        <w:jc w:val="center"/>
        <w:rPr>
          <w:sz w:val="21"/>
          <w:szCs w:val="21"/>
        </w:rPr>
      </w:pPr>
      <w:r>
        <w:rPr>
          <w:rFonts w:hint="eastAsia"/>
          <w:sz w:val="21"/>
          <w:szCs w:val="21"/>
        </w:rPr>
        <w:t>表5.5  管理员表</w:t>
      </w:r>
      <w:bookmarkEnd w:id="367"/>
      <w:bookmarkEnd w:id="368"/>
      <w:bookmarkEnd w:id="369"/>
    </w:p>
    <w:tbl>
      <w:tblPr>
        <w:tblStyle w:val="25"/>
        <w:tblW w:w="942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7"/>
        <w:gridCol w:w="1547"/>
        <w:gridCol w:w="1741"/>
        <w:gridCol w:w="1355"/>
        <w:gridCol w:w="1548"/>
        <w:gridCol w:w="1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0" w:name="_Toc14619"/>
            <w:r>
              <w:rPr>
                <w:rFonts w:hint="eastAsia"/>
                <w:szCs w:val="22"/>
              </w:rPr>
              <w:t>字段名</w:t>
            </w:r>
            <w:bookmarkEnd w:id="370"/>
          </w:p>
        </w:tc>
        <w:tc>
          <w:tcPr>
            <w:tcW w:w="154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1" w:name="_Toc8314"/>
            <w:r>
              <w:rPr>
                <w:rFonts w:hint="eastAsia"/>
                <w:szCs w:val="22"/>
              </w:rPr>
              <w:t>字段类型</w:t>
            </w:r>
            <w:bookmarkEnd w:id="371"/>
          </w:p>
        </w:tc>
        <w:tc>
          <w:tcPr>
            <w:tcW w:w="1741"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2" w:name="_Toc15905"/>
            <w:r>
              <w:rPr>
                <w:rFonts w:hint="eastAsia"/>
                <w:szCs w:val="22"/>
              </w:rPr>
              <w:t>长度</w:t>
            </w:r>
            <w:bookmarkEnd w:id="372"/>
          </w:p>
        </w:tc>
        <w:tc>
          <w:tcPr>
            <w:tcW w:w="1355"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3" w:name="_Toc1105"/>
            <w:r>
              <w:rPr>
                <w:rFonts w:hint="eastAsia"/>
                <w:szCs w:val="22"/>
              </w:rPr>
              <w:t>是否为空</w:t>
            </w:r>
            <w:bookmarkEnd w:id="373"/>
          </w:p>
        </w:tc>
        <w:tc>
          <w:tcPr>
            <w:tcW w:w="1548"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4" w:name="_Toc17668"/>
            <w:r>
              <w:rPr>
                <w:rFonts w:hint="eastAsia"/>
                <w:szCs w:val="22"/>
              </w:rPr>
              <w:t>是否主键</w:t>
            </w:r>
            <w:bookmarkEnd w:id="374"/>
          </w:p>
        </w:tc>
        <w:tc>
          <w:tcPr>
            <w:tcW w:w="1691"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5" w:name="_Toc14100"/>
            <w:r>
              <w:rPr>
                <w:rFonts w:hint="eastAsia"/>
                <w:szCs w:val="22"/>
              </w:rPr>
              <w:t>描述</w:t>
            </w:r>
            <w:bookmarkEnd w:id="37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id</w:t>
            </w:r>
          </w:p>
        </w:tc>
        <w:tc>
          <w:tcPr>
            <w:tcW w:w="1547"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int</w:t>
            </w:r>
          </w:p>
        </w:tc>
        <w:tc>
          <w:tcPr>
            <w:tcW w:w="1741"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50</w:t>
            </w:r>
          </w:p>
        </w:tc>
        <w:tc>
          <w:tcPr>
            <w:tcW w:w="1355"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Yes</w:t>
            </w:r>
          </w:p>
        </w:tc>
        <w:tc>
          <w:tcPr>
            <w:tcW w:w="1691"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主键id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name</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255</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名字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adminpic</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150</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管理员头像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enabled</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tinyint</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1</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是否可用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username</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20</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登录名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password</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255</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phone</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100</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手机号码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address</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30</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email</w:t>
            </w:r>
          </w:p>
        </w:tc>
        <w:tc>
          <w:tcPr>
            <w:tcW w:w="1547" w:type="dxa"/>
            <w:tcBorders>
              <w:top w:val="nil"/>
              <w:left w:val="nil"/>
              <w:bottom w:val="nil"/>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nil"/>
              <w:right w:val="nil"/>
            </w:tcBorders>
            <w:shd w:val="clear" w:color="auto" w:fill="auto"/>
          </w:tcPr>
          <w:p>
            <w:pPr>
              <w:pStyle w:val="54"/>
              <w:spacing w:before="0" w:beforeLines="0"/>
              <w:rPr>
                <w:szCs w:val="22"/>
              </w:rPr>
            </w:pPr>
            <w:r>
              <w:rPr>
                <w:rFonts w:hint="eastAsia"/>
                <w:szCs w:val="22"/>
              </w:rPr>
              <w:t>50</w:t>
            </w:r>
          </w:p>
        </w:tc>
        <w:tc>
          <w:tcPr>
            <w:tcW w:w="1355" w:type="dxa"/>
            <w:tcBorders>
              <w:top w:val="nil"/>
              <w:left w:val="nil"/>
              <w:bottom w:val="nil"/>
              <w:right w:val="nil"/>
            </w:tcBorders>
            <w:shd w:val="clear" w:color="auto" w:fill="auto"/>
          </w:tcPr>
          <w:p>
            <w:pPr>
              <w:pStyle w:val="54"/>
              <w:spacing w:before="0" w:beforeLines="0"/>
              <w:rPr>
                <w:szCs w:val="22"/>
              </w:rPr>
            </w:pPr>
            <w:r>
              <w:rPr>
                <w:rFonts w:hint="eastAsia"/>
                <w:szCs w:val="22"/>
              </w:rPr>
              <w:t>Not null</w:t>
            </w:r>
          </w:p>
        </w:tc>
        <w:tc>
          <w:tcPr>
            <w:tcW w:w="1548" w:type="dxa"/>
            <w:tcBorders>
              <w:top w:val="nil"/>
              <w:left w:val="nil"/>
              <w:bottom w:val="nil"/>
              <w:right w:val="nil"/>
            </w:tcBorders>
            <w:shd w:val="clear" w:color="auto" w:fill="auto"/>
          </w:tcPr>
          <w:p>
            <w:pPr>
              <w:pStyle w:val="54"/>
              <w:spacing w:before="0" w:beforeLines="0"/>
              <w:rPr>
                <w:szCs w:val="22"/>
              </w:rPr>
            </w:pPr>
          </w:p>
        </w:tc>
        <w:tc>
          <w:tcPr>
            <w:tcW w:w="1691" w:type="dxa"/>
            <w:tcBorders>
              <w:top w:val="nil"/>
              <w:left w:val="nil"/>
              <w:bottom w:val="nil"/>
              <w:right w:val="nil"/>
            </w:tcBorders>
            <w:shd w:val="clear" w:color="auto" w:fill="auto"/>
          </w:tcPr>
          <w:p>
            <w:pPr>
              <w:pStyle w:val="54"/>
              <w:spacing w:before="0" w:beforeLines="0"/>
              <w:rPr>
                <w:szCs w:val="22"/>
              </w:rPr>
            </w:pPr>
            <w:r>
              <w:rPr>
                <w:rFonts w:hint="eastAsia"/>
                <w:szCs w:val="22"/>
              </w:rPr>
              <w:t>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7"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mark</w:t>
            </w:r>
          </w:p>
        </w:tc>
        <w:tc>
          <w:tcPr>
            <w:tcW w:w="1547"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varchar</w:t>
            </w:r>
          </w:p>
        </w:tc>
        <w:tc>
          <w:tcPr>
            <w:tcW w:w="1741"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100</w:t>
            </w:r>
          </w:p>
        </w:tc>
        <w:tc>
          <w:tcPr>
            <w:tcW w:w="1355" w:type="dxa"/>
            <w:tcBorders>
              <w:top w:val="nil"/>
              <w:left w:val="nil"/>
              <w:bottom w:val="single" w:color="auto" w:sz="4" w:space="0"/>
              <w:right w:val="nil"/>
            </w:tcBorders>
            <w:shd w:val="clear" w:color="auto" w:fill="auto"/>
          </w:tcPr>
          <w:p>
            <w:pPr>
              <w:pStyle w:val="54"/>
              <w:spacing w:before="0" w:beforeLines="0"/>
              <w:rPr>
                <w:szCs w:val="22"/>
              </w:rPr>
            </w:pPr>
          </w:p>
        </w:tc>
        <w:tc>
          <w:tcPr>
            <w:tcW w:w="1548" w:type="dxa"/>
            <w:tcBorders>
              <w:top w:val="nil"/>
              <w:left w:val="nil"/>
              <w:bottom w:val="single" w:color="auto" w:sz="4" w:space="0"/>
              <w:right w:val="nil"/>
            </w:tcBorders>
            <w:shd w:val="clear" w:color="auto" w:fill="auto"/>
          </w:tcPr>
          <w:p>
            <w:pPr>
              <w:pStyle w:val="54"/>
              <w:spacing w:before="0" w:beforeLines="0"/>
              <w:rPr>
                <w:szCs w:val="22"/>
              </w:rPr>
            </w:pPr>
          </w:p>
        </w:tc>
        <w:tc>
          <w:tcPr>
            <w:tcW w:w="1691"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备注</w:t>
            </w:r>
          </w:p>
        </w:tc>
      </w:tr>
    </w:tbl>
    <w:p>
      <w:pPr>
        <w:pStyle w:val="2"/>
        <w:ind w:firstLine="420"/>
        <w:jc w:val="center"/>
      </w:pPr>
    </w:p>
    <w:p>
      <w:pPr>
        <w:pStyle w:val="44"/>
      </w:pPr>
      <w:r>
        <w:rPr>
          <w:rFonts w:hint="eastAsia"/>
          <w:lang w:eastAsia="zh-CN"/>
        </w:rPr>
        <w:t>管理员表【admins】是存放管理员的基本信息的。</w:t>
      </w:r>
      <w:r>
        <w:br w:type="page"/>
      </w:r>
    </w:p>
    <w:p>
      <w:pPr>
        <w:jc w:val="center"/>
        <w:rPr>
          <w:sz w:val="21"/>
          <w:szCs w:val="21"/>
        </w:rPr>
      </w:pPr>
      <w:bookmarkStart w:id="376" w:name="_Toc41656971"/>
      <w:bookmarkStart w:id="377" w:name="_Toc41818896"/>
      <w:bookmarkStart w:id="378" w:name="_Toc41753263"/>
      <w:r>
        <w:rPr>
          <w:rFonts w:hint="eastAsia"/>
          <w:sz w:val="21"/>
          <w:szCs w:val="21"/>
        </w:rPr>
        <w:t>表5.6 菜单表</w:t>
      </w:r>
      <w:bookmarkEnd w:id="376"/>
      <w:bookmarkEnd w:id="377"/>
      <w:bookmarkEnd w:id="378"/>
    </w:p>
    <w:tbl>
      <w:tblPr>
        <w:tblStyle w:val="25"/>
        <w:tblW w:w="94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42"/>
        <w:gridCol w:w="1442"/>
        <w:gridCol w:w="1022"/>
        <w:gridCol w:w="894"/>
        <w:gridCol w:w="1617"/>
        <w:gridCol w:w="1484"/>
        <w:gridCol w:w="1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79" w:name="_Toc7357"/>
            <w:r>
              <w:rPr>
                <w:rFonts w:hint="eastAsia"/>
                <w:szCs w:val="22"/>
              </w:rPr>
              <w:t>字段名</w:t>
            </w:r>
            <w:bookmarkEnd w:id="379"/>
          </w:p>
        </w:tc>
        <w:tc>
          <w:tcPr>
            <w:tcW w:w="144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0" w:name="_Toc30611"/>
            <w:r>
              <w:rPr>
                <w:rFonts w:hint="eastAsia"/>
                <w:szCs w:val="22"/>
              </w:rPr>
              <w:t>字段类型</w:t>
            </w:r>
            <w:bookmarkEnd w:id="380"/>
          </w:p>
        </w:tc>
        <w:tc>
          <w:tcPr>
            <w:tcW w:w="1022"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1" w:name="_Toc12290"/>
            <w:r>
              <w:rPr>
                <w:rFonts w:hint="eastAsia"/>
                <w:szCs w:val="22"/>
              </w:rPr>
              <w:t>长度</w:t>
            </w:r>
            <w:bookmarkEnd w:id="381"/>
          </w:p>
        </w:tc>
        <w:tc>
          <w:tcPr>
            <w:tcW w:w="89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2" w:name="_Toc20945"/>
            <w:r>
              <w:rPr>
                <w:rFonts w:hint="eastAsia"/>
                <w:szCs w:val="22"/>
              </w:rPr>
              <w:t>默认</w:t>
            </w:r>
            <w:bookmarkEnd w:id="382"/>
          </w:p>
        </w:tc>
        <w:tc>
          <w:tcPr>
            <w:tcW w:w="161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3" w:name="_Toc22844"/>
            <w:r>
              <w:rPr>
                <w:rFonts w:hint="eastAsia"/>
                <w:szCs w:val="22"/>
              </w:rPr>
              <w:t>是否为空</w:t>
            </w:r>
            <w:bookmarkEnd w:id="383"/>
          </w:p>
        </w:tc>
        <w:tc>
          <w:tcPr>
            <w:tcW w:w="1484"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4" w:name="_Toc20968"/>
            <w:r>
              <w:rPr>
                <w:rFonts w:hint="eastAsia"/>
                <w:szCs w:val="22"/>
              </w:rPr>
              <w:t>是否主键</w:t>
            </w:r>
            <w:bookmarkEnd w:id="384"/>
          </w:p>
        </w:tc>
        <w:tc>
          <w:tcPr>
            <w:tcW w:w="1558"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385" w:name="_Toc31438"/>
            <w:r>
              <w:rPr>
                <w:rFonts w:hint="eastAsia"/>
                <w:szCs w:val="22"/>
              </w:rPr>
              <w:t>描述</w:t>
            </w:r>
            <w:bookmarkEnd w:id="38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386" w:name="_Toc18505"/>
            <w:r>
              <w:rPr>
                <w:rFonts w:hint="eastAsia"/>
                <w:szCs w:val="22"/>
              </w:rPr>
              <w:t>id</w:t>
            </w:r>
            <w:bookmarkEnd w:id="386"/>
          </w:p>
        </w:tc>
        <w:tc>
          <w:tcPr>
            <w:tcW w:w="1442" w:type="dxa"/>
            <w:tcBorders>
              <w:top w:val="single" w:color="auto" w:sz="4" w:space="0"/>
              <w:left w:val="nil"/>
              <w:bottom w:val="nil"/>
              <w:right w:val="nil"/>
            </w:tcBorders>
            <w:shd w:val="clear" w:color="auto" w:fill="auto"/>
          </w:tcPr>
          <w:p>
            <w:pPr>
              <w:pStyle w:val="54"/>
              <w:spacing w:before="0" w:beforeLines="0"/>
              <w:rPr>
                <w:szCs w:val="22"/>
              </w:rPr>
            </w:pPr>
            <w:bookmarkStart w:id="387" w:name="_Toc17536"/>
            <w:r>
              <w:rPr>
                <w:rFonts w:hint="eastAsia"/>
                <w:szCs w:val="22"/>
              </w:rPr>
              <w:t>int</w:t>
            </w:r>
            <w:bookmarkEnd w:id="387"/>
          </w:p>
        </w:tc>
        <w:tc>
          <w:tcPr>
            <w:tcW w:w="1022" w:type="dxa"/>
            <w:tcBorders>
              <w:top w:val="single" w:color="auto" w:sz="4" w:space="0"/>
              <w:left w:val="nil"/>
              <w:bottom w:val="nil"/>
              <w:right w:val="nil"/>
            </w:tcBorders>
            <w:shd w:val="clear" w:color="auto" w:fill="auto"/>
          </w:tcPr>
          <w:p>
            <w:pPr>
              <w:pStyle w:val="54"/>
              <w:spacing w:before="0" w:beforeLines="0"/>
              <w:rPr>
                <w:szCs w:val="22"/>
              </w:rPr>
            </w:pPr>
            <w:bookmarkStart w:id="388" w:name="_Toc10838"/>
            <w:r>
              <w:rPr>
                <w:rFonts w:hint="eastAsia"/>
                <w:szCs w:val="22"/>
              </w:rPr>
              <w:t>11</w:t>
            </w:r>
            <w:bookmarkEnd w:id="388"/>
          </w:p>
        </w:tc>
        <w:tc>
          <w:tcPr>
            <w:tcW w:w="894" w:type="dxa"/>
            <w:tcBorders>
              <w:top w:val="single" w:color="auto" w:sz="4" w:space="0"/>
              <w:left w:val="nil"/>
              <w:bottom w:val="nil"/>
              <w:right w:val="nil"/>
            </w:tcBorders>
            <w:shd w:val="clear" w:color="auto" w:fill="auto"/>
          </w:tcPr>
          <w:p>
            <w:pPr>
              <w:pStyle w:val="54"/>
              <w:spacing w:before="0" w:beforeLines="0"/>
              <w:rPr>
                <w:szCs w:val="22"/>
              </w:rPr>
            </w:pPr>
            <w:bookmarkStart w:id="389" w:name="_Toc4118"/>
            <w:r>
              <w:rPr>
                <w:rFonts w:hint="eastAsia"/>
                <w:szCs w:val="22"/>
              </w:rPr>
              <w:t>自增</w:t>
            </w:r>
            <w:bookmarkEnd w:id="389"/>
          </w:p>
        </w:tc>
        <w:tc>
          <w:tcPr>
            <w:tcW w:w="1617" w:type="dxa"/>
            <w:tcBorders>
              <w:top w:val="single" w:color="auto" w:sz="4" w:space="0"/>
              <w:left w:val="nil"/>
              <w:bottom w:val="nil"/>
              <w:right w:val="nil"/>
            </w:tcBorders>
            <w:shd w:val="clear" w:color="auto" w:fill="auto"/>
          </w:tcPr>
          <w:p>
            <w:pPr>
              <w:pStyle w:val="54"/>
              <w:spacing w:before="0" w:beforeLines="0"/>
              <w:rPr>
                <w:szCs w:val="22"/>
              </w:rPr>
            </w:pPr>
            <w:bookmarkStart w:id="390" w:name="_Toc25855"/>
            <w:r>
              <w:rPr>
                <w:rFonts w:hint="eastAsia"/>
                <w:szCs w:val="22"/>
              </w:rPr>
              <w:t>Not null</w:t>
            </w:r>
            <w:bookmarkEnd w:id="390"/>
          </w:p>
        </w:tc>
        <w:tc>
          <w:tcPr>
            <w:tcW w:w="1484" w:type="dxa"/>
            <w:tcBorders>
              <w:top w:val="single" w:color="auto" w:sz="4" w:space="0"/>
              <w:left w:val="nil"/>
              <w:bottom w:val="nil"/>
              <w:right w:val="nil"/>
            </w:tcBorders>
            <w:shd w:val="clear" w:color="auto" w:fill="auto"/>
          </w:tcPr>
          <w:p>
            <w:pPr>
              <w:pStyle w:val="54"/>
              <w:spacing w:before="0" w:beforeLines="0"/>
              <w:rPr>
                <w:szCs w:val="22"/>
              </w:rPr>
            </w:pPr>
            <w:bookmarkStart w:id="391" w:name="_Toc12279"/>
            <w:r>
              <w:rPr>
                <w:rFonts w:hint="eastAsia"/>
                <w:szCs w:val="22"/>
              </w:rPr>
              <w:t>Yes</w:t>
            </w:r>
            <w:bookmarkEnd w:id="391"/>
          </w:p>
        </w:tc>
        <w:tc>
          <w:tcPr>
            <w:tcW w:w="1558" w:type="dxa"/>
            <w:tcBorders>
              <w:top w:val="single" w:color="auto" w:sz="4" w:space="0"/>
              <w:left w:val="nil"/>
              <w:bottom w:val="nil"/>
              <w:right w:val="nil"/>
            </w:tcBorders>
            <w:shd w:val="clear" w:color="auto" w:fill="auto"/>
          </w:tcPr>
          <w:p>
            <w:pPr>
              <w:pStyle w:val="54"/>
              <w:spacing w:before="0" w:beforeLines="0"/>
              <w:rPr>
                <w:szCs w:val="22"/>
              </w:rPr>
            </w:pPr>
            <w:bookmarkStart w:id="392" w:name="_Toc7522"/>
            <w:r>
              <w:rPr>
                <w:rFonts w:hint="eastAsia"/>
                <w:szCs w:val="22"/>
              </w:rPr>
              <w:t>主键id</w:t>
            </w:r>
            <w:bookmarkEnd w:id="39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93" w:name="_Toc10199"/>
            <w:r>
              <w:rPr>
                <w:rFonts w:hint="eastAsia"/>
                <w:szCs w:val="22"/>
              </w:rPr>
              <w:t>url</w:t>
            </w:r>
            <w:bookmarkEnd w:id="393"/>
          </w:p>
        </w:tc>
        <w:tc>
          <w:tcPr>
            <w:tcW w:w="1442" w:type="dxa"/>
            <w:tcBorders>
              <w:top w:val="nil"/>
              <w:left w:val="nil"/>
              <w:bottom w:val="nil"/>
              <w:right w:val="nil"/>
            </w:tcBorders>
            <w:shd w:val="clear" w:color="auto" w:fill="auto"/>
          </w:tcPr>
          <w:p>
            <w:pPr>
              <w:pStyle w:val="54"/>
              <w:spacing w:before="0" w:beforeLines="0"/>
              <w:rPr>
                <w:szCs w:val="22"/>
              </w:rPr>
            </w:pPr>
            <w:bookmarkStart w:id="394" w:name="_Toc5962"/>
            <w:r>
              <w:rPr>
                <w:rFonts w:hint="eastAsia"/>
                <w:szCs w:val="22"/>
              </w:rPr>
              <w:t>varchar</w:t>
            </w:r>
            <w:bookmarkEnd w:id="394"/>
          </w:p>
        </w:tc>
        <w:tc>
          <w:tcPr>
            <w:tcW w:w="1022" w:type="dxa"/>
            <w:tcBorders>
              <w:top w:val="nil"/>
              <w:left w:val="nil"/>
              <w:bottom w:val="nil"/>
              <w:right w:val="nil"/>
            </w:tcBorders>
            <w:shd w:val="clear" w:color="auto" w:fill="auto"/>
          </w:tcPr>
          <w:p>
            <w:pPr>
              <w:pStyle w:val="54"/>
              <w:spacing w:before="0" w:beforeLines="0"/>
              <w:rPr>
                <w:szCs w:val="22"/>
              </w:rPr>
            </w:pPr>
            <w:bookmarkStart w:id="395" w:name="_Toc18349"/>
            <w:r>
              <w:rPr>
                <w:rFonts w:hint="eastAsia"/>
                <w:szCs w:val="22"/>
              </w:rPr>
              <w:t>64</w:t>
            </w:r>
            <w:bookmarkEnd w:id="395"/>
          </w:p>
        </w:tc>
        <w:tc>
          <w:tcPr>
            <w:tcW w:w="894" w:type="dxa"/>
            <w:tcBorders>
              <w:top w:val="nil"/>
              <w:left w:val="nil"/>
              <w:bottom w:val="nil"/>
              <w:right w:val="nil"/>
            </w:tcBorders>
            <w:shd w:val="clear" w:color="auto" w:fill="auto"/>
          </w:tcPr>
          <w:p>
            <w:pPr>
              <w:pStyle w:val="54"/>
              <w:spacing w:before="0" w:beforeLines="0"/>
              <w:rPr>
                <w:szCs w:val="22"/>
              </w:rPr>
            </w:pPr>
            <w:bookmarkStart w:id="396" w:name="_Toc30911"/>
            <w:r>
              <w:rPr>
                <w:rFonts w:hint="eastAsia"/>
                <w:szCs w:val="22"/>
              </w:rPr>
              <w:t>Null</w:t>
            </w:r>
            <w:bookmarkEnd w:id="396"/>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397" w:name="_Toc9101"/>
            <w:r>
              <w:rPr>
                <w:rFonts w:hint="eastAsia"/>
                <w:szCs w:val="22"/>
              </w:rPr>
              <w:t>接口路径限定</w:t>
            </w:r>
            <w:bookmarkEnd w:id="39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398" w:name="_Toc6919"/>
            <w:r>
              <w:rPr>
                <w:rFonts w:hint="eastAsia"/>
                <w:szCs w:val="22"/>
              </w:rPr>
              <w:t>path</w:t>
            </w:r>
            <w:bookmarkEnd w:id="398"/>
          </w:p>
        </w:tc>
        <w:tc>
          <w:tcPr>
            <w:tcW w:w="1442" w:type="dxa"/>
            <w:tcBorders>
              <w:top w:val="nil"/>
              <w:left w:val="nil"/>
              <w:bottom w:val="nil"/>
              <w:right w:val="nil"/>
            </w:tcBorders>
            <w:shd w:val="clear" w:color="auto" w:fill="auto"/>
          </w:tcPr>
          <w:p>
            <w:pPr>
              <w:pStyle w:val="54"/>
              <w:spacing w:before="0" w:beforeLines="0"/>
              <w:rPr>
                <w:szCs w:val="22"/>
              </w:rPr>
            </w:pPr>
            <w:bookmarkStart w:id="399" w:name="_Toc30490"/>
            <w:r>
              <w:rPr>
                <w:rFonts w:hint="eastAsia"/>
                <w:szCs w:val="22"/>
              </w:rPr>
              <w:t>varchar</w:t>
            </w:r>
            <w:bookmarkEnd w:id="399"/>
          </w:p>
        </w:tc>
        <w:tc>
          <w:tcPr>
            <w:tcW w:w="1022" w:type="dxa"/>
            <w:tcBorders>
              <w:top w:val="nil"/>
              <w:left w:val="nil"/>
              <w:bottom w:val="nil"/>
              <w:right w:val="nil"/>
            </w:tcBorders>
            <w:shd w:val="clear" w:color="auto" w:fill="auto"/>
          </w:tcPr>
          <w:p>
            <w:pPr>
              <w:pStyle w:val="54"/>
              <w:spacing w:before="0" w:beforeLines="0"/>
              <w:rPr>
                <w:szCs w:val="22"/>
              </w:rPr>
            </w:pPr>
            <w:bookmarkStart w:id="400" w:name="_Toc23756"/>
            <w:r>
              <w:rPr>
                <w:rFonts w:hint="eastAsia"/>
                <w:szCs w:val="22"/>
              </w:rPr>
              <w:t>64</w:t>
            </w:r>
            <w:bookmarkEnd w:id="400"/>
          </w:p>
        </w:tc>
        <w:tc>
          <w:tcPr>
            <w:tcW w:w="894" w:type="dxa"/>
            <w:tcBorders>
              <w:top w:val="nil"/>
              <w:left w:val="nil"/>
              <w:bottom w:val="nil"/>
              <w:right w:val="nil"/>
            </w:tcBorders>
            <w:shd w:val="clear" w:color="auto" w:fill="auto"/>
          </w:tcPr>
          <w:p>
            <w:pPr>
              <w:pStyle w:val="54"/>
              <w:spacing w:before="0" w:beforeLines="0"/>
              <w:rPr>
                <w:szCs w:val="22"/>
              </w:rPr>
            </w:pPr>
            <w:bookmarkStart w:id="401" w:name="_Toc14758"/>
            <w:r>
              <w:rPr>
                <w:rFonts w:hint="eastAsia"/>
                <w:szCs w:val="22"/>
              </w:rPr>
              <w:t>Null</w:t>
            </w:r>
            <w:bookmarkEnd w:id="401"/>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02" w:name="_Toc17979"/>
            <w:r>
              <w:rPr>
                <w:rFonts w:hint="eastAsia"/>
                <w:szCs w:val="22"/>
              </w:rPr>
              <w:t>跳转路径</w:t>
            </w:r>
            <w:bookmarkEnd w:id="4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403" w:name="_Toc4159"/>
            <w:r>
              <w:rPr>
                <w:rFonts w:hint="eastAsia"/>
                <w:szCs w:val="22"/>
              </w:rPr>
              <w:t>component</w:t>
            </w:r>
            <w:bookmarkEnd w:id="403"/>
          </w:p>
        </w:tc>
        <w:tc>
          <w:tcPr>
            <w:tcW w:w="1442" w:type="dxa"/>
            <w:tcBorders>
              <w:top w:val="nil"/>
              <w:left w:val="nil"/>
              <w:bottom w:val="nil"/>
              <w:right w:val="nil"/>
            </w:tcBorders>
            <w:shd w:val="clear" w:color="auto" w:fill="auto"/>
          </w:tcPr>
          <w:p>
            <w:pPr>
              <w:pStyle w:val="54"/>
              <w:spacing w:before="0" w:beforeLines="0"/>
              <w:rPr>
                <w:szCs w:val="22"/>
              </w:rPr>
            </w:pPr>
            <w:bookmarkStart w:id="404" w:name="_Toc5981"/>
            <w:r>
              <w:rPr>
                <w:rFonts w:hint="eastAsia"/>
                <w:szCs w:val="22"/>
              </w:rPr>
              <w:t>varchar</w:t>
            </w:r>
            <w:bookmarkEnd w:id="404"/>
          </w:p>
        </w:tc>
        <w:tc>
          <w:tcPr>
            <w:tcW w:w="1022" w:type="dxa"/>
            <w:tcBorders>
              <w:top w:val="nil"/>
              <w:left w:val="nil"/>
              <w:bottom w:val="nil"/>
              <w:right w:val="nil"/>
            </w:tcBorders>
            <w:shd w:val="clear" w:color="auto" w:fill="auto"/>
          </w:tcPr>
          <w:p>
            <w:pPr>
              <w:pStyle w:val="54"/>
              <w:spacing w:before="0" w:beforeLines="0"/>
              <w:rPr>
                <w:szCs w:val="22"/>
              </w:rPr>
            </w:pPr>
            <w:bookmarkStart w:id="405" w:name="_Toc30007"/>
            <w:r>
              <w:rPr>
                <w:rFonts w:hint="eastAsia"/>
                <w:szCs w:val="22"/>
              </w:rPr>
              <w:t>64</w:t>
            </w:r>
            <w:bookmarkEnd w:id="405"/>
          </w:p>
        </w:tc>
        <w:tc>
          <w:tcPr>
            <w:tcW w:w="894" w:type="dxa"/>
            <w:tcBorders>
              <w:top w:val="nil"/>
              <w:left w:val="nil"/>
              <w:bottom w:val="nil"/>
              <w:right w:val="nil"/>
            </w:tcBorders>
            <w:shd w:val="clear" w:color="auto" w:fill="auto"/>
          </w:tcPr>
          <w:p>
            <w:pPr>
              <w:pStyle w:val="54"/>
              <w:spacing w:before="0" w:beforeLines="0"/>
              <w:rPr>
                <w:szCs w:val="22"/>
              </w:rPr>
            </w:pPr>
            <w:bookmarkStart w:id="406" w:name="_Toc23034"/>
            <w:r>
              <w:rPr>
                <w:rFonts w:hint="eastAsia"/>
                <w:szCs w:val="22"/>
              </w:rPr>
              <w:t>Null</w:t>
            </w:r>
            <w:bookmarkEnd w:id="406"/>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07" w:name="_Toc26865"/>
            <w:r>
              <w:rPr>
                <w:rFonts w:hint="eastAsia"/>
                <w:szCs w:val="22"/>
              </w:rPr>
              <w:t>组件名</w:t>
            </w:r>
            <w:bookmarkEnd w:id="40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408" w:name="_Toc7102"/>
            <w:r>
              <w:rPr>
                <w:rFonts w:hint="eastAsia"/>
                <w:szCs w:val="22"/>
              </w:rPr>
              <w:t>name</w:t>
            </w:r>
            <w:bookmarkEnd w:id="408"/>
          </w:p>
        </w:tc>
        <w:tc>
          <w:tcPr>
            <w:tcW w:w="1442" w:type="dxa"/>
            <w:tcBorders>
              <w:top w:val="nil"/>
              <w:left w:val="nil"/>
              <w:bottom w:val="nil"/>
              <w:right w:val="nil"/>
            </w:tcBorders>
            <w:shd w:val="clear" w:color="auto" w:fill="auto"/>
          </w:tcPr>
          <w:p>
            <w:pPr>
              <w:pStyle w:val="54"/>
              <w:spacing w:before="0" w:beforeLines="0"/>
              <w:rPr>
                <w:szCs w:val="22"/>
              </w:rPr>
            </w:pPr>
            <w:bookmarkStart w:id="409" w:name="_Toc24046"/>
            <w:r>
              <w:rPr>
                <w:rFonts w:hint="eastAsia"/>
                <w:szCs w:val="22"/>
              </w:rPr>
              <w:t>varchar</w:t>
            </w:r>
            <w:bookmarkEnd w:id="409"/>
          </w:p>
        </w:tc>
        <w:tc>
          <w:tcPr>
            <w:tcW w:w="1022" w:type="dxa"/>
            <w:tcBorders>
              <w:top w:val="nil"/>
              <w:left w:val="nil"/>
              <w:bottom w:val="nil"/>
              <w:right w:val="nil"/>
            </w:tcBorders>
            <w:shd w:val="clear" w:color="auto" w:fill="auto"/>
          </w:tcPr>
          <w:p>
            <w:pPr>
              <w:pStyle w:val="54"/>
              <w:spacing w:before="0" w:beforeLines="0"/>
              <w:rPr>
                <w:szCs w:val="22"/>
              </w:rPr>
            </w:pPr>
            <w:bookmarkStart w:id="410" w:name="_Toc23175"/>
            <w:r>
              <w:rPr>
                <w:rFonts w:hint="eastAsia"/>
                <w:szCs w:val="22"/>
              </w:rPr>
              <w:t>64</w:t>
            </w:r>
            <w:bookmarkEnd w:id="410"/>
          </w:p>
        </w:tc>
        <w:tc>
          <w:tcPr>
            <w:tcW w:w="894" w:type="dxa"/>
            <w:tcBorders>
              <w:top w:val="nil"/>
              <w:left w:val="nil"/>
              <w:bottom w:val="nil"/>
              <w:right w:val="nil"/>
            </w:tcBorders>
            <w:shd w:val="clear" w:color="auto" w:fill="auto"/>
          </w:tcPr>
          <w:p>
            <w:pPr>
              <w:pStyle w:val="54"/>
              <w:spacing w:before="0" w:beforeLines="0"/>
              <w:rPr>
                <w:szCs w:val="22"/>
              </w:rPr>
            </w:pPr>
            <w:bookmarkStart w:id="411" w:name="_Toc25204"/>
            <w:r>
              <w:rPr>
                <w:rFonts w:hint="eastAsia"/>
                <w:szCs w:val="22"/>
              </w:rPr>
              <w:t>Null</w:t>
            </w:r>
            <w:bookmarkEnd w:id="411"/>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12" w:name="_Toc15349"/>
            <w:r>
              <w:rPr>
                <w:rFonts w:hint="eastAsia"/>
                <w:szCs w:val="22"/>
              </w:rPr>
              <w:t>组件中文名</w:t>
            </w:r>
            <w:bookmarkEnd w:id="41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413" w:name="_Toc23624"/>
            <w:r>
              <w:rPr>
                <w:rFonts w:hint="eastAsia"/>
                <w:szCs w:val="22"/>
              </w:rPr>
              <w:t>iconCls</w:t>
            </w:r>
            <w:bookmarkEnd w:id="413"/>
          </w:p>
        </w:tc>
        <w:tc>
          <w:tcPr>
            <w:tcW w:w="1442" w:type="dxa"/>
            <w:tcBorders>
              <w:top w:val="nil"/>
              <w:left w:val="nil"/>
              <w:bottom w:val="nil"/>
              <w:right w:val="nil"/>
            </w:tcBorders>
            <w:shd w:val="clear" w:color="auto" w:fill="auto"/>
          </w:tcPr>
          <w:p>
            <w:pPr>
              <w:pStyle w:val="54"/>
              <w:spacing w:before="0" w:beforeLines="0"/>
              <w:rPr>
                <w:szCs w:val="22"/>
              </w:rPr>
            </w:pPr>
            <w:bookmarkStart w:id="414" w:name="_Toc12988"/>
            <w:r>
              <w:rPr>
                <w:rFonts w:hint="eastAsia"/>
                <w:szCs w:val="22"/>
              </w:rPr>
              <w:t>varchar</w:t>
            </w:r>
            <w:bookmarkEnd w:id="414"/>
          </w:p>
        </w:tc>
        <w:tc>
          <w:tcPr>
            <w:tcW w:w="1022" w:type="dxa"/>
            <w:tcBorders>
              <w:top w:val="nil"/>
              <w:left w:val="nil"/>
              <w:bottom w:val="nil"/>
              <w:right w:val="nil"/>
            </w:tcBorders>
            <w:shd w:val="clear" w:color="auto" w:fill="auto"/>
          </w:tcPr>
          <w:p>
            <w:pPr>
              <w:pStyle w:val="54"/>
              <w:spacing w:before="0" w:beforeLines="0"/>
              <w:rPr>
                <w:szCs w:val="22"/>
              </w:rPr>
            </w:pPr>
            <w:bookmarkStart w:id="415" w:name="_Toc3915"/>
            <w:r>
              <w:rPr>
                <w:rFonts w:hint="eastAsia"/>
                <w:szCs w:val="22"/>
              </w:rPr>
              <w:t>64</w:t>
            </w:r>
            <w:bookmarkEnd w:id="415"/>
          </w:p>
        </w:tc>
        <w:tc>
          <w:tcPr>
            <w:tcW w:w="894" w:type="dxa"/>
            <w:tcBorders>
              <w:top w:val="nil"/>
              <w:left w:val="nil"/>
              <w:bottom w:val="nil"/>
              <w:right w:val="nil"/>
            </w:tcBorders>
            <w:shd w:val="clear" w:color="auto" w:fill="auto"/>
          </w:tcPr>
          <w:p>
            <w:pPr>
              <w:pStyle w:val="54"/>
              <w:spacing w:before="0" w:beforeLines="0"/>
              <w:rPr>
                <w:szCs w:val="22"/>
              </w:rPr>
            </w:pPr>
            <w:bookmarkStart w:id="416" w:name="_Toc1864"/>
            <w:r>
              <w:rPr>
                <w:rFonts w:hint="eastAsia"/>
                <w:szCs w:val="22"/>
              </w:rPr>
              <w:t>Null</w:t>
            </w:r>
            <w:bookmarkEnd w:id="416"/>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17" w:name="_Toc11779"/>
            <w:r>
              <w:rPr>
                <w:rFonts w:hint="eastAsia"/>
                <w:szCs w:val="22"/>
              </w:rPr>
              <w:t>菜单图标</w:t>
            </w:r>
            <w:bookmarkEnd w:id="4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418" w:name="_Toc9900"/>
            <w:r>
              <w:rPr>
                <w:rFonts w:hint="eastAsia"/>
                <w:szCs w:val="22"/>
              </w:rPr>
              <w:t>keepAlive</w:t>
            </w:r>
            <w:bookmarkEnd w:id="418"/>
          </w:p>
        </w:tc>
        <w:tc>
          <w:tcPr>
            <w:tcW w:w="1442" w:type="dxa"/>
            <w:tcBorders>
              <w:top w:val="nil"/>
              <w:left w:val="nil"/>
              <w:bottom w:val="nil"/>
              <w:right w:val="nil"/>
            </w:tcBorders>
            <w:shd w:val="clear" w:color="auto" w:fill="auto"/>
          </w:tcPr>
          <w:p>
            <w:pPr>
              <w:pStyle w:val="54"/>
              <w:spacing w:before="0" w:beforeLines="0"/>
              <w:rPr>
                <w:szCs w:val="22"/>
              </w:rPr>
            </w:pPr>
            <w:bookmarkStart w:id="419" w:name="_Toc27471"/>
            <w:r>
              <w:rPr>
                <w:rFonts w:hint="eastAsia"/>
                <w:szCs w:val="22"/>
              </w:rPr>
              <w:t>tinyint</w:t>
            </w:r>
            <w:bookmarkEnd w:id="419"/>
          </w:p>
        </w:tc>
        <w:tc>
          <w:tcPr>
            <w:tcW w:w="1022" w:type="dxa"/>
            <w:tcBorders>
              <w:top w:val="nil"/>
              <w:left w:val="nil"/>
              <w:bottom w:val="nil"/>
              <w:right w:val="nil"/>
            </w:tcBorders>
            <w:shd w:val="clear" w:color="auto" w:fill="auto"/>
          </w:tcPr>
          <w:p>
            <w:pPr>
              <w:pStyle w:val="54"/>
              <w:spacing w:before="0" w:beforeLines="0"/>
              <w:rPr>
                <w:szCs w:val="22"/>
              </w:rPr>
            </w:pPr>
            <w:bookmarkStart w:id="420" w:name="_Toc29183"/>
            <w:r>
              <w:rPr>
                <w:rFonts w:hint="eastAsia"/>
                <w:szCs w:val="22"/>
              </w:rPr>
              <w:t>1</w:t>
            </w:r>
            <w:bookmarkEnd w:id="420"/>
          </w:p>
        </w:tc>
        <w:tc>
          <w:tcPr>
            <w:tcW w:w="894" w:type="dxa"/>
            <w:tcBorders>
              <w:top w:val="nil"/>
              <w:left w:val="nil"/>
              <w:bottom w:val="nil"/>
              <w:right w:val="nil"/>
            </w:tcBorders>
            <w:shd w:val="clear" w:color="auto" w:fill="auto"/>
          </w:tcPr>
          <w:p>
            <w:pPr>
              <w:pStyle w:val="54"/>
              <w:spacing w:before="0" w:beforeLines="0"/>
              <w:rPr>
                <w:szCs w:val="22"/>
              </w:rPr>
            </w:pPr>
            <w:bookmarkStart w:id="421" w:name="_Toc32471"/>
            <w:r>
              <w:rPr>
                <w:rFonts w:hint="eastAsia"/>
                <w:szCs w:val="22"/>
              </w:rPr>
              <w:t>Null</w:t>
            </w:r>
            <w:bookmarkEnd w:id="421"/>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22" w:name="_Toc22920"/>
            <w:r>
              <w:rPr>
                <w:rFonts w:hint="eastAsia"/>
                <w:szCs w:val="22"/>
              </w:rPr>
              <w:t>是否激活</w:t>
            </w:r>
            <w:bookmarkEnd w:id="42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nil"/>
              <w:right w:val="nil"/>
            </w:tcBorders>
            <w:shd w:val="clear" w:color="auto" w:fill="auto"/>
          </w:tcPr>
          <w:p>
            <w:pPr>
              <w:pStyle w:val="54"/>
              <w:spacing w:before="0" w:beforeLines="0"/>
              <w:rPr>
                <w:szCs w:val="22"/>
              </w:rPr>
            </w:pPr>
            <w:bookmarkStart w:id="423" w:name="_Toc23039"/>
            <w:r>
              <w:rPr>
                <w:rFonts w:hint="eastAsia"/>
                <w:szCs w:val="22"/>
              </w:rPr>
              <w:t>parentId</w:t>
            </w:r>
            <w:bookmarkEnd w:id="423"/>
          </w:p>
        </w:tc>
        <w:tc>
          <w:tcPr>
            <w:tcW w:w="1442" w:type="dxa"/>
            <w:tcBorders>
              <w:top w:val="nil"/>
              <w:left w:val="nil"/>
              <w:bottom w:val="nil"/>
              <w:right w:val="nil"/>
            </w:tcBorders>
            <w:shd w:val="clear" w:color="auto" w:fill="auto"/>
          </w:tcPr>
          <w:p>
            <w:pPr>
              <w:pStyle w:val="54"/>
              <w:spacing w:before="0" w:beforeLines="0"/>
              <w:rPr>
                <w:szCs w:val="22"/>
              </w:rPr>
            </w:pPr>
            <w:bookmarkStart w:id="424" w:name="_Toc10859"/>
            <w:r>
              <w:rPr>
                <w:rFonts w:hint="eastAsia"/>
                <w:szCs w:val="22"/>
              </w:rPr>
              <w:t>int</w:t>
            </w:r>
            <w:bookmarkEnd w:id="424"/>
          </w:p>
        </w:tc>
        <w:tc>
          <w:tcPr>
            <w:tcW w:w="1022" w:type="dxa"/>
            <w:tcBorders>
              <w:top w:val="nil"/>
              <w:left w:val="nil"/>
              <w:bottom w:val="nil"/>
              <w:right w:val="nil"/>
            </w:tcBorders>
            <w:shd w:val="clear" w:color="auto" w:fill="auto"/>
          </w:tcPr>
          <w:p>
            <w:pPr>
              <w:pStyle w:val="54"/>
              <w:spacing w:before="0" w:beforeLines="0"/>
              <w:rPr>
                <w:szCs w:val="22"/>
              </w:rPr>
            </w:pPr>
            <w:bookmarkStart w:id="425" w:name="_Toc31073"/>
            <w:r>
              <w:rPr>
                <w:rFonts w:hint="eastAsia"/>
                <w:szCs w:val="22"/>
              </w:rPr>
              <w:t>11</w:t>
            </w:r>
            <w:bookmarkEnd w:id="425"/>
          </w:p>
        </w:tc>
        <w:tc>
          <w:tcPr>
            <w:tcW w:w="894" w:type="dxa"/>
            <w:tcBorders>
              <w:top w:val="nil"/>
              <w:left w:val="nil"/>
              <w:bottom w:val="nil"/>
              <w:right w:val="nil"/>
            </w:tcBorders>
            <w:shd w:val="clear" w:color="auto" w:fill="auto"/>
          </w:tcPr>
          <w:p>
            <w:pPr>
              <w:pStyle w:val="54"/>
              <w:spacing w:before="0" w:beforeLines="0"/>
              <w:rPr>
                <w:szCs w:val="22"/>
              </w:rPr>
            </w:pPr>
            <w:bookmarkStart w:id="426" w:name="_Toc27327"/>
            <w:r>
              <w:rPr>
                <w:rFonts w:hint="eastAsia"/>
                <w:szCs w:val="22"/>
              </w:rPr>
              <w:t>0</w:t>
            </w:r>
            <w:bookmarkEnd w:id="426"/>
          </w:p>
        </w:tc>
        <w:tc>
          <w:tcPr>
            <w:tcW w:w="1617" w:type="dxa"/>
            <w:tcBorders>
              <w:top w:val="nil"/>
              <w:left w:val="nil"/>
              <w:bottom w:val="nil"/>
              <w:right w:val="nil"/>
            </w:tcBorders>
            <w:shd w:val="clear" w:color="auto" w:fill="auto"/>
          </w:tcPr>
          <w:p>
            <w:pPr>
              <w:pStyle w:val="54"/>
              <w:spacing w:before="0" w:beforeLines="0"/>
              <w:rPr>
                <w:szCs w:val="22"/>
              </w:rPr>
            </w:pPr>
          </w:p>
        </w:tc>
        <w:tc>
          <w:tcPr>
            <w:tcW w:w="1484" w:type="dxa"/>
            <w:tcBorders>
              <w:top w:val="nil"/>
              <w:left w:val="nil"/>
              <w:bottom w:val="nil"/>
              <w:right w:val="nil"/>
            </w:tcBorders>
            <w:shd w:val="clear" w:color="auto" w:fill="auto"/>
          </w:tcPr>
          <w:p>
            <w:pPr>
              <w:pStyle w:val="54"/>
              <w:spacing w:before="0" w:beforeLines="0"/>
              <w:rPr>
                <w:szCs w:val="22"/>
              </w:rPr>
            </w:pPr>
          </w:p>
        </w:tc>
        <w:tc>
          <w:tcPr>
            <w:tcW w:w="1558" w:type="dxa"/>
            <w:tcBorders>
              <w:top w:val="nil"/>
              <w:left w:val="nil"/>
              <w:bottom w:val="nil"/>
              <w:right w:val="nil"/>
            </w:tcBorders>
            <w:shd w:val="clear" w:color="auto" w:fill="auto"/>
          </w:tcPr>
          <w:p>
            <w:pPr>
              <w:pStyle w:val="54"/>
              <w:spacing w:before="0" w:beforeLines="0"/>
              <w:rPr>
                <w:szCs w:val="22"/>
              </w:rPr>
            </w:pPr>
            <w:bookmarkStart w:id="427" w:name="_Toc24343"/>
            <w:r>
              <w:rPr>
                <w:rFonts w:hint="eastAsia"/>
                <w:szCs w:val="22"/>
              </w:rPr>
              <w:t>父菜单id</w:t>
            </w:r>
            <w:bookmarkEnd w:id="4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428" w:name="_Toc16167"/>
            <w:r>
              <w:rPr>
                <w:rFonts w:hint="eastAsia"/>
                <w:szCs w:val="22"/>
              </w:rPr>
              <w:t>enabled</w:t>
            </w:r>
            <w:bookmarkEnd w:id="428"/>
          </w:p>
        </w:tc>
        <w:tc>
          <w:tcPr>
            <w:tcW w:w="1442" w:type="dxa"/>
            <w:tcBorders>
              <w:top w:val="nil"/>
              <w:left w:val="nil"/>
              <w:bottom w:val="single" w:color="auto" w:sz="4" w:space="0"/>
              <w:right w:val="nil"/>
            </w:tcBorders>
            <w:shd w:val="clear" w:color="auto" w:fill="auto"/>
          </w:tcPr>
          <w:p>
            <w:pPr>
              <w:pStyle w:val="54"/>
              <w:spacing w:before="0" w:beforeLines="0"/>
              <w:rPr>
                <w:szCs w:val="22"/>
              </w:rPr>
            </w:pPr>
            <w:bookmarkStart w:id="429" w:name="_Toc25696"/>
            <w:r>
              <w:rPr>
                <w:rFonts w:hint="eastAsia"/>
                <w:szCs w:val="22"/>
              </w:rPr>
              <w:t>tinyint</w:t>
            </w:r>
            <w:bookmarkEnd w:id="429"/>
          </w:p>
        </w:tc>
        <w:tc>
          <w:tcPr>
            <w:tcW w:w="1022" w:type="dxa"/>
            <w:tcBorders>
              <w:top w:val="nil"/>
              <w:left w:val="nil"/>
              <w:bottom w:val="single" w:color="auto" w:sz="4" w:space="0"/>
              <w:right w:val="nil"/>
            </w:tcBorders>
            <w:shd w:val="clear" w:color="auto" w:fill="auto"/>
          </w:tcPr>
          <w:p>
            <w:pPr>
              <w:pStyle w:val="54"/>
              <w:spacing w:before="0" w:beforeLines="0"/>
              <w:rPr>
                <w:szCs w:val="22"/>
              </w:rPr>
            </w:pPr>
            <w:bookmarkStart w:id="430" w:name="_Toc28265"/>
            <w:r>
              <w:rPr>
                <w:rFonts w:hint="eastAsia"/>
                <w:szCs w:val="22"/>
              </w:rPr>
              <w:t>1</w:t>
            </w:r>
            <w:bookmarkEnd w:id="430"/>
          </w:p>
        </w:tc>
        <w:tc>
          <w:tcPr>
            <w:tcW w:w="894" w:type="dxa"/>
            <w:tcBorders>
              <w:top w:val="nil"/>
              <w:left w:val="nil"/>
              <w:bottom w:val="single" w:color="auto" w:sz="4" w:space="0"/>
              <w:right w:val="nil"/>
            </w:tcBorders>
            <w:shd w:val="clear" w:color="auto" w:fill="auto"/>
          </w:tcPr>
          <w:p>
            <w:pPr>
              <w:pStyle w:val="54"/>
              <w:spacing w:before="0" w:beforeLines="0"/>
              <w:rPr>
                <w:szCs w:val="22"/>
              </w:rPr>
            </w:pPr>
            <w:bookmarkStart w:id="431" w:name="_Toc17764"/>
            <w:r>
              <w:rPr>
                <w:rFonts w:hint="eastAsia"/>
                <w:szCs w:val="22"/>
              </w:rPr>
              <w:t>Null</w:t>
            </w:r>
            <w:bookmarkEnd w:id="431"/>
          </w:p>
        </w:tc>
        <w:tc>
          <w:tcPr>
            <w:tcW w:w="1617" w:type="dxa"/>
            <w:tcBorders>
              <w:top w:val="nil"/>
              <w:left w:val="nil"/>
              <w:bottom w:val="single" w:color="auto" w:sz="4" w:space="0"/>
              <w:right w:val="nil"/>
            </w:tcBorders>
            <w:shd w:val="clear" w:color="auto" w:fill="auto"/>
          </w:tcPr>
          <w:p>
            <w:pPr>
              <w:pStyle w:val="54"/>
              <w:spacing w:before="0" w:beforeLines="0"/>
              <w:rPr>
                <w:szCs w:val="22"/>
              </w:rPr>
            </w:pPr>
          </w:p>
        </w:tc>
        <w:tc>
          <w:tcPr>
            <w:tcW w:w="1484" w:type="dxa"/>
            <w:tcBorders>
              <w:top w:val="nil"/>
              <w:left w:val="nil"/>
              <w:bottom w:val="single" w:color="auto" w:sz="4" w:space="0"/>
              <w:right w:val="nil"/>
            </w:tcBorders>
            <w:shd w:val="clear" w:color="auto" w:fill="auto"/>
          </w:tcPr>
          <w:p>
            <w:pPr>
              <w:pStyle w:val="54"/>
              <w:spacing w:before="0" w:beforeLines="0"/>
              <w:rPr>
                <w:szCs w:val="22"/>
              </w:rPr>
            </w:pPr>
          </w:p>
        </w:tc>
        <w:tc>
          <w:tcPr>
            <w:tcW w:w="1558" w:type="dxa"/>
            <w:tcBorders>
              <w:top w:val="nil"/>
              <w:left w:val="nil"/>
              <w:bottom w:val="single" w:color="auto" w:sz="4" w:space="0"/>
              <w:right w:val="nil"/>
            </w:tcBorders>
            <w:shd w:val="clear" w:color="auto" w:fill="auto"/>
          </w:tcPr>
          <w:p>
            <w:pPr>
              <w:pStyle w:val="54"/>
              <w:spacing w:before="0" w:beforeLines="0"/>
              <w:rPr>
                <w:szCs w:val="22"/>
              </w:rPr>
            </w:pPr>
            <w:bookmarkStart w:id="432" w:name="_Toc31390"/>
            <w:r>
              <w:rPr>
                <w:rFonts w:hint="eastAsia"/>
                <w:szCs w:val="22"/>
              </w:rPr>
              <w:t>是否可用</w:t>
            </w:r>
            <w:bookmarkEnd w:id="432"/>
          </w:p>
        </w:tc>
      </w:tr>
    </w:tbl>
    <w:p>
      <w:pPr>
        <w:pStyle w:val="2"/>
        <w:ind w:firstLine="0" w:firstLineChars="0"/>
      </w:pPr>
    </w:p>
    <w:p>
      <w:pPr>
        <w:pStyle w:val="44"/>
        <w:spacing w:after="326" w:afterLines="100"/>
        <w:rPr>
          <w:lang w:eastAsia="zh-CN"/>
        </w:rPr>
      </w:pPr>
      <w:r>
        <w:rPr>
          <w:rFonts w:hint="eastAsia"/>
          <w:lang w:eastAsia="zh-CN"/>
        </w:rPr>
        <w:t>菜单【</w:t>
      </w:r>
      <w:r>
        <w:rPr>
          <w:color w:val="000000"/>
          <w:lang w:eastAsia="zh-CN"/>
        </w:rPr>
        <w:t>menu</w:t>
      </w:r>
      <w:r>
        <w:rPr>
          <w:rFonts w:hint="eastAsia"/>
          <w:lang w:eastAsia="zh-CN"/>
        </w:rPr>
        <w:t>】表存放的是管理员菜单的信息。</w:t>
      </w:r>
    </w:p>
    <w:p>
      <w:pPr>
        <w:jc w:val="center"/>
        <w:rPr>
          <w:sz w:val="21"/>
          <w:szCs w:val="21"/>
        </w:rPr>
      </w:pPr>
      <w:bookmarkStart w:id="433" w:name="_Toc41753264"/>
      <w:bookmarkStart w:id="434" w:name="_Toc41818897"/>
      <w:bookmarkStart w:id="435" w:name="_Toc41656972"/>
      <w:r>
        <w:rPr>
          <w:rFonts w:hint="eastAsia"/>
          <w:sz w:val="21"/>
          <w:szCs w:val="21"/>
        </w:rPr>
        <w:t>表5.7  聊天记录表</w:t>
      </w:r>
      <w:bookmarkEnd w:id="433"/>
      <w:bookmarkEnd w:id="434"/>
      <w:bookmarkEnd w:id="435"/>
    </w:p>
    <w:tbl>
      <w:tblPr>
        <w:tblStyle w:val="25"/>
        <w:tblW w:w="96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3"/>
        <w:gridCol w:w="1661"/>
        <w:gridCol w:w="851"/>
        <w:gridCol w:w="873"/>
        <w:gridCol w:w="1483"/>
        <w:gridCol w:w="1571"/>
        <w:gridCol w:w="1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36" w:name="_Toc4702"/>
            <w:r>
              <w:rPr>
                <w:rFonts w:hint="eastAsia"/>
                <w:szCs w:val="22"/>
              </w:rPr>
              <w:t>字段名</w:t>
            </w:r>
            <w:bookmarkEnd w:id="436"/>
          </w:p>
        </w:tc>
        <w:tc>
          <w:tcPr>
            <w:tcW w:w="1661"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37" w:name="_Toc727"/>
            <w:r>
              <w:rPr>
                <w:rFonts w:hint="eastAsia"/>
                <w:szCs w:val="22"/>
              </w:rPr>
              <w:t>字段类型</w:t>
            </w:r>
            <w:bookmarkEnd w:id="437"/>
          </w:p>
        </w:tc>
        <w:tc>
          <w:tcPr>
            <w:tcW w:w="851"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38" w:name="_Toc3635"/>
            <w:r>
              <w:rPr>
                <w:rFonts w:hint="eastAsia"/>
                <w:szCs w:val="22"/>
              </w:rPr>
              <w:t>长度</w:t>
            </w:r>
            <w:bookmarkEnd w:id="438"/>
          </w:p>
        </w:tc>
        <w:tc>
          <w:tcPr>
            <w:tcW w:w="873"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39" w:name="_Toc10745"/>
            <w:r>
              <w:rPr>
                <w:rFonts w:hint="eastAsia"/>
                <w:szCs w:val="22"/>
              </w:rPr>
              <w:t>默认</w:t>
            </w:r>
            <w:bookmarkEnd w:id="439"/>
          </w:p>
        </w:tc>
        <w:tc>
          <w:tcPr>
            <w:tcW w:w="1483"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40" w:name="_Toc24713"/>
            <w:r>
              <w:rPr>
                <w:rFonts w:hint="eastAsia"/>
                <w:szCs w:val="22"/>
              </w:rPr>
              <w:t>是否为空</w:t>
            </w:r>
            <w:bookmarkEnd w:id="440"/>
          </w:p>
        </w:tc>
        <w:tc>
          <w:tcPr>
            <w:tcW w:w="1571"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41" w:name="_Toc5347"/>
            <w:r>
              <w:rPr>
                <w:rFonts w:hint="eastAsia"/>
                <w:szCs w:val="22"/>
              </w:rPr>
              <w:t>是否主键</w:t>
            </w:r>
            <w:bookmarkEnd w:id="441"/>
          </w:p>
        </w:tc>
        <w:tc>
          <w:tcPr>
            <w:tcW w:w="1517"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42" w:name="_Toc20131"/>
            <w:r>
              <w:rPr>
                <w:rFonts w:hint="eastAsia"/>
                <w:szCs w:val="22"/>
              </w:rPr>
              <w:t>描述</w:t>
            </w:r>
            <w:bookmarkEnd w:id="44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single" w:color="auto" w:sz="4" w:space="0"/>
              <w:left w:val="nil"/>
              <w:bottom w:val="nil"/>
              <w:right w:val="nil"/>
            </w:tcBorders>
            <w:shd w:val="clear" w:color="auto" w:fill="auto"/>
          </w:tcPr>
          <w:p>
            <w:pPr>
              <w:pStyle w:val="54"/>
              <w:spacing w:before="0" w:beforeLines="0"/>
              <w:rPr>
                <w:szCs w:val="22"/>
              </w:rPr>
            </w:pPr>
            <w:bookmarkStart w:id="443" w:name="_Toc16423"/>
            <w:r>
              <w:rPr>
                <w:rFonts w:hint="eastAsia"/>
                <w:szCs w:val="22"/>
              </w:rPr>
              <w:t>id</w:t>
            </w:r>
            <w:bookmarkEnd w:id="443"/>
          </w:p>
        </w:tc>
        <w:tc>
          <w:tcPr>
            <w:tcW w:w="1661" w:type="dxa"/>
            <w:tcBorders>
              <w:top w:val="single" w:color="auto" w:sz="4" w:space="0"/>
              <w:left w:val="nil"/>
              <w:bottom w:val="nil"/>
              <w:right w:val="nil"/>
            </w:tcBorders>
            <w:shd w:val="clear" w:color="auto" w:fill="auto"/>
          </w:tcPr>
          <w:p>
            <w:pPr>
              <w:pStyle w:val="54"/>
              <w:spacing w:before="0" w:beforeLines="0"/>
              <w:rPr>
                <w:szCs w:val="22"/>
              </w:rPr>
            </w:pPr>
            <w:bookmarkStart w:id="444" w:name="_Toc26051"/>
            <w:r>
              <w:rPr>
                <w:rFonts w:hint="eastAsia"/>
                <w:szCs w:val="22"/>
              </w:rPr>
              <w:t>int</w:t>
            </w:r>
            <w:bookmarkEnd w:id="444"/>
          </w:p>
        </w:tc>
        <w:tc>
          <w:tcPr>
            <w:tcW w:w="851" w:type="dxa"/>
            <w:tcBorders>
              <w:top w:val="single" w:color="auto" w:sz="4" w:space="0"/>
              <w:left w:val="nil"/>
              <w:bottom w:val="nil"/>
              <w:right w:val="nil"/>
            </w:tcBorders>
            <w:shd w:val="clear" w:color="auto" w:fill="auto"/>
          </w:tcPr>
          <w:p>
            <w:pPr>
              <w:pStyle w:val="54"/>
              <w:spacing w:before="0" w:beforeLines="0"/>
              <w:rPr>
                <w:szCs w:val="22"/>
              </w:rPr>
            </w:pPr>
            <w:bookmarkStart w:id="445" w:name="_Toc17192"/>
            <w:r>
              <w:rPr>
                <w:rFonts w:hint="eastAsia"/>
                <w:szCs w:val="22"/>
              </w:rPr>
              <w:t>10</w:t>
            </w:r>
            <w:bookmarkEnd w:id="445"/>
          </w:p>
        </w:tc>
        <w:tc>
          <w:tcPr>
            <w:tcW w:w="873" w:type="dxa"/>
            <w:tcBorders>
              <w:top w:val="single" w:color="auto" w:sz="4" w:space="0"/>
              <w:left w:val="nil"/>
              <w:bottom w:val="nil"/>
              <w:right w:val="nil"/>
            </w:tcBorders>
            <w:shd w:val="clear" w:color="auto" w:fill="auto"/>
          </w:tcPr>
          <w:p>
            <w:pPr>
              <w:pStyle w:val="54"/>
              <w:spacing w:before="0" w:beforeLines="0"/>
              <w:rPr>
                <w:szCs w:val="22"/>
              </w:rPr>
            </w:pPr>
            <w:bookmarkStart w:id="446" w:name="_Toc19005"/>
            <w:r>
              <w:rPr>
                <w:rFonts w:hint="eastAsia"/>
                <w:szCs w:val="22"/>
              </w:rPr>
              <w:t>自增</w:t>
            </w:r>
            <w:bookmarkEnd w:id="446"/>
          </w:p>
        </w:tc>
        <w:tc>
          <w:tcPr>
            <w:tcW w:w="1483" w:type="dxa"/>
            <w:tcBorders>
              <w:top w:val="single" w:color="auto" w:sz="4" w:space="0"/>
              <w:left w:val="nil"/>
              <w:bottom w:val="nil"/>
              <w:right w:val="nil"/>
            </w:tcBorders>
            <w:shd w:val="clear" w:color="auto" w:fill="auto"/>
          </w:tcPr>
          <w:p>
            <w:pPr>
              <w:pStyle w:val="54"/>
              <w:spacing w:before="0" w:beforeLines="0"/>
              <w:rPr>
                <w:szCs w:val="22"/>
              </w:rPr>
            </w:pPr>
            <w:bookmarkStart w:id="447" w:name="_Toc31077"/>
            <w:r>
              <w:rPr>
                <w:rFonts w:hint="eastAsia"/>
                <w:szCs w:val="22"/>
              </w:rPr>
              <w:t>Not null</w:t>
            </w:r>
            <w:bookmarkEnd w:id="447"/>
          </w:p>
        </w:tc>
        <w:tc>
          <w:tcPr>
            <w:tcW w:w="1571" w:type="dxa"/>
            <w:tcBorders>
              <w:top w:val="single" w:color="auto" w:sz="4" w:space="0"/>
              <w:left w:val="nil"/>
              <w:bottom w:val="nil"/>
              <w:right w:val="nil"/>
            </w:tcBorders>
            <w:shd w:val="clear" w:color="auto" w:fill="auto"/>
          </w:tcPr>
          <w:p>
            <w:pPr>
              <w:pStyle w:val="54"/>
              <w:spacing w:before="0" w:beforeLines="0"/>
              <w:rPr>
                <w:szCs w:val="22"/>
              </w:rPr>
            </w:pPr>
            <w:bookmarkStart w:id="448" w:name="_Toc30759"/>
            <w:r>
              <w:rPr>
                <w:rFonts w:hint="eastAsia"/>
                <w:szCs w:val="22"/>
              </w:rPr>
              <w:t>Yes</w:t>
            </w:r>
            <w:bookmarkEnd w:id="448"/>
          </w:p>
        </w:tc>
        <w:tc>
          <w:tcPr>
            <w:tcW w:w="1517" w:type="dxa"/>
            <w:tcBorders>
              <w:top w:val="single" w:color="auto" w:sz="4" w:space="0"/>
              <w:left w:val="nil"/>
              <w:bottom w:val="nil"/>
              <w:right w:val="nil"/>
            </w:tcBorders>
            <w:shd w:val="clear" w:color="auto" w:fill="auto"/>
          </w:tcPr>
          <w:p>
            <w:pPr>
              <w:pStyle w:val="54"/>
              <w:spacing w:before="0" w:beforeLines="0"/>
              <w:rPr>
                <w:szCs w:val="22"/>
              </w:rPr>
            </w:pPr>
            <w:bookmarkStart w:id="449" w:name="_Toc2788"/>
            <w:r>
              <w:rPr>
                <w:rFonts w:hint="eastAsia"/>
                <w:szCs w:val="22"/>
              </w:rPr>
              <w:t>主键id</w:t>
            </w:r>
            <w:bookmarkEnd w:id="44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50" w:name="_Toc19088"/>
            <w:r>
              <w:rPr>
                <w:rFonts w:hint="eastAsia"/>
                <w:szCs w:val="22"/>
              </w:rPr>
              <w:t>from_id</w:t>
            </w:r>
            <w:bookmarkEnd w:id="450"/>
          </w:p>
        </w:tc>
        <w:tc>
          <w:tcPr>
            <w:tcW w:w="1661" w:type="dxa"/>
            <w:tcBorders>
              <w:top w:val="nil"/>
              <w:left w:val="nil"/>
              <w:bottom w:val="nil"/>
              <w:right w:val="nil"/>
            </w:tcBorders>
            <w:shd w:val="clear" w:color="auto" w:fill="auto"/>
          </w:tcPr>
          <w:p>
            <w:pPr>
              <w:pStyle w:val="54"/>
              <w:spacing w:before="0" w:beforeLines="0"/>
              <w:rPr>
                <w:szCs w:val="22"/>
              </w:rPr>
            </w:pPr>
            <w:bookmarkStart w:id="451" w:name="_Toc29971"/>
            <w:r>
              <w:rPr>
                <w:rFonts w:hint="eastAsia"/>
                <w:szCs w:val="22"/>
              </w:rPr>
              <w:t>int</w:t>
            </w:r>
            <w:bookmarkEnd w:id="451"/>
          </w:p>
        </w:tc>
        <w:tc>
          <w:tcPr>
            <w:tcW w:w="851" w:type="dxa"/>
            <w:tcBorders>
              <w:top w:val="nil"/>
              <w:left w:val="nil"/>
              <w:bottom w:val="nil"/>
              <w:right w:val="nil"/>
            </w:tcBorders>
            <w:shd w:val="clear" w:color="auto" w:fill="auto"/>
          </w:tcPr>
          <w:p>
            <w:pPr>
              <w:pStyle w:val="54"/>
              <w:spacing w:before="0" w:beforeLines="0"/>
              <w:rPr>
                <w:szCs w:val="22"/>
              </w:rPr>
            </w:pPr>
            <w:bookmarkStart w:id="452" w:name="_Toc1379"/>
            <w:r>
              <w:rPr>
                <w:rFonts w:hint="eastAsia"/>
                <w:szCs w:val="22"/>
              </w:rPr>
              <w:t>10</w:t>
            </w:r>
            <w:bookmarkEnd w:id="452"/>
          </w:p>
        </w:tc>
        <w:tc>
          <w:tcPr>
            <w:tcW w:w="873" w:type="dxa"/>
            <w:tcBorders>
              <w:top w:val="nil"/>
              <w:left w:val="nil"/>
              <w:bottom w:val="nil"/>
              <w:right w:val="nil"/>
            </w:tcBorders>
            <w:shd w:val="clear" w:color="auto" w:fill="auto"/>
          </w:tcPr>
          <w:p>
            <w:pPr>
              <w:pStyle w:val="54"/>
              <w:spacing w:before="0" w:beforeLines="0"/>
              <w:rPr>
                <w:szCs w:val="22"/>
              </w:rPr>
            </w:pPr>
            <w:bookmarkStart w:id="453" w:name="_Toc32670"/>
            <w:r>
              <w:rPr>
                <w:rFonts w:hint="eastAsia"/>
                <w:szCs w:val="22"/>
              </w:rPr>
              <w:t>Null</w:t>
            </w:r>
            <w:bookmarkEnd w:id="453"/>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54" w:name="_Toc16218"/>
            <w:r>
              <w:rPr>
                <w:rFonts w:hint="eastAsia"/>
                <w:szCs w:val="22"/>
              </w:rPr>
              <w:t>发送人id</w:t>
            </w:r>
            <w:bookmarkEnd w:id="45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55" w:name="_Toc9482"/>
            <w:r>
              <w:rPr>
                <w:rFonts w:hint="eastAsia"/>
                <w:szCs w:val="22"/>
              </w:rPr>
              <w:t>from_username</w:t>
            </w:r>
            <w:bookmarkEnd w:id="455"/>
          </w:p>
        </w:tc>
        <w:tc>
          <w:tcPr>
            <w:tcW w:w="1661" w:type="dxa"/>
            <w:tcBorders>
              <w:top w:val="nil"/>
              <w:left w:val="nil"/>
              <w:bottom w:val="nil"/>
              <w:right w:val="nil"/>
            </w:tcBorders>
            <w:shd w:val="clear" w:color="auto" w:fill="auto"/>
          </w:tcPr>
          <w:p>
            <w:pPr>
              <w:pStyle w:val="54"/>
              <w:spacing w:before="0" w:beforeLines="0"/>
              <w:rPr>
                <w:szCs w:val="22"/>
              </w:rPr>
            </w:pPr>
            <w:bookmarkStart w:id="456" w:name="_Toc13499"/>
            <w:r>
              <w:rPr>
                <w:rFonts w:hint="eastAsia"/>
                <w:szCs w:val="22"/>
              </w:rPr>
              <w:t>varchar</w:t>
            </w:r>
            <w:bookmarkEnd w:id="456"/>
          </w:p>
        </w:tc>
        <w:tc>
          <w:tcPr>
            <w:tcW w:w="851" w:type="dxa"/>
            <w:tcBorders>
              <w:top w:val="nil"/>
              <w:left w:val="nil"/>
              <w:bottom w:val="nil"/>
              <w:right w:val="nil"/>
            </w:tcBorders>
            <w:shd w:val="clear" w:color="auto" w:fill="auto"/>
          </w:tcPr>
          <w:p>
            <w:pPr>
              <w:pStyle w:val="54"/>
              <w:spacing w:before="0" w:beforeLines="0"/>
              <w:rPr>
                <w:szCs w:val="22"/>
              </w:rPr>
            </w:pPr>
            <w:bookmarkStart w:id="457" w:name="_Toc29975"/>
            <w:r>
              <w:rPr>
                <w:rFonts w:hint="eastAsia"/>
                <w:szCs w:val="22"/>
              </w:rPr>
              <w:t>20</w:t>
            </w:r>
            <w:bookmarkEnd w:id="457"/>
          </w:p>
        </w:tc>
        <w:tc>
          <w:tcPr>
            <w:tcW w:w="873" w:type="dxa"/>
            <w:tcBorders>
              <w:top w:val="nil"/>
              <w:left w:val="nil"/>
              <w:bottom w:val="nil"/>
              <w:right w:val="nil"/>
            </w:tcBorders>
            <w:shd w:val="clear" w:color="auto" w:fill="auto"/>
          </w:tcPr>
          <w:p>
            <w:pPr>
              <w:pStyle w:val="54"/>
              <w:spacing w:before="0" w:beforeLines="0"/>
              <w:rPr>
                <w:szCs w:val="22"/>
              </w:rPr>
            </w:pPr>
            <w:bookmarkStart w:id="458" w:name="_Toc4265"/>
            <w:r>
              <w:rPr>
                <w:rFonts w:hint="eastAsia"/>
                <w:szCs w:val="22"/>
              </w:rPr>
              <w:t>Null</w:t>
            </w:r>
            <w:bookmarkEnd w:id="458"/>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59" w:name="_Toc26417"/>
            <w:r>
              <w:rPr>
                <w:rFonts w:hint="eastAsia"/>
                <w:szCs w:val="22"/>
              </w:rPr>
              <w:t>发送人用户名</w:t>
            </w:r>
            <w:bookmarkEnd w:id="45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60" w:name="_Toc27217"/>
            <w:r>
              <w:rPr>
                <w:rFonts w:hint="eastAsia"/>
                <w:szCs w:val="22"/>
              </w:rPr>
              <w:t>to_id</w:t>
            </w:r>
            <w:bookmarkEnd w:id="460"/>
          </w:p>
        </w:tc>
        <w:tc>
          <w:tcPr>
            <w:tcW w:w="1661" w:type="dxa"/>
            <w:tcBorders>
              <w:top w:val="nil"/>
              <w:left w:val="nil"/>
              <w:bottom w:val="nil"/>
              <w:right w:val="nil"/>
            </w:tcBorders>
            <w:shd w:val="clear" w:color="auto" w:fill="auto"/>
          </w:tcPr>
          <w:p>
            <w:pPr>
              <w:pStyle w:val="54"/>
              <w:spacing w:before="0" w:beforeLines="0"/>
              <w:rPr>
                <w:szCs w:val="22"/>
              </w:rPr>
            </w:pPr>
            <w:bookmarkStart w:id="461" w:name="_Toc1406"/>
            <w:r>
              <w:rPr>
                <w:rFonts w:hint="eastAsia"/>
                <w:szCs w:val="22"/>
              </w:rPr>
              <w:t>int</w:t>
            </w:r>
            <w:bookmarkEnd w:id="461"/>
          </w:p>
        </w:tc>
        <w:tc>
          <w:tcPr>
            <w:tcW w:w="851" w:type="dxa"/>
            <w:tcBorders>
              <w:top w:val="nil"/>
              <w:left w:val="nil"/>
              <w:bottom w:val="nil"/>
              <w:right w:val="nil"/>
            </w:tcBorders>
            <w:shd w:val="clear" w:color="auto" w:fill="auto"/>
          </w:tcPr>
          <w:p>
            <w:pPr>
              <w:pStyle w:val="54"/>
              <w:spacing w:before="0" w:beforeLines="0"/>
              <w:rPr>
                <w:szCs w:val="22"/>
              </w:rPr>
            </w:pPr>
            <w:bookmarkStart w:id="462" w:name="_Toc23616"/>
            <w:r>
              <w:rPr>
                <w:rFonts w:hint="eastAsia"/>
                <w:szCs w:val="22"/>
              </w:rPr>
              <w:t>10</w:t>
            </w:r>
            <w:bookmarkEnd w:id="462"/>
          </w:p>
        </w:tc>
        <w:tc>
          <w:tcPr>
            <w:tcW w:w="873" w:type="dxa"/>
            <w:tcBorders>
              <w:top w:val="nil"/>
              <w:left w:val="nil"/>
              <w:bottom w:val="nil"/>
              <w:right w:val="nil"/>
            </w:tcBorders>
            <w:shd w:val="clear" w:color="auto" w:fill="auto"/>
          </w:tcPr>
          <w:p>
            <w:pPr>
              <w:pStyle w:val="54"/>
              <w:spacing w:before="0" w:beforeLines="0"/>
              <w:rPr>
                <w:szCs w:val="22"/>
              </w:rPr>
            </w:pPr>
            <w:bookmarkStart w:id="463" w:name="_Toc23883"/>
            <w:r>
              <w:rPr>
                <w:rFonts w:hint="eastAsia"/>
                <w:szCs w:val="22"/>
              </w:rPr>
              <w:t>Null</w:t>
            </w:r>
            <w:bookmarkEnd w:id="463"/>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64" w:name="_Toc4003"/>
            <w:r>
              <w:rPr>
                <w:rFonts w:hint="eastAsia"/>
                <w:szCs w:val="22"/>
              </w:rPr>
              <w:t>接收人id</w:t>
            </w:r>
            <w:bookmarkEnd w:id="46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65" w:name="_Toc18403"/>
            <w:r>
              <w:rPr>
                <w:rFonts w:hint="eastAsia"/>
                <w:szCs w:val="22"/>
              </w:rPr>
              <w:t>to_name</w:t>
            </w:r>
            <w:bookmarkEnd w:id="465"/>
          </w:p>
        </w:tc>
        <w:tc>
          <w:tcPr>
            <w:tcW w:w="1661" w:type="dxa"/>
            <w:tcBorders>
              <w:top w:val="nil"/>
              <w:left w:val="nil"/>
              <w:bottom w:val="nil"/>
              <w:right w:val="nil"/>
            </w:tcBorders>
            <w:shd w:val="clear" w:color="auto" w:fill="auto"/>
          </w:tcPr>
          <w:p>
            <w:pPr>
              <w:pStyle w:val="54"/>
              <w:spacing w:before="0" w:beforeLines="0"/>
              <w:rPr>
                <w:szCs w:val="22"/>
              </w:rPr>
            </w:pPr>
            <w:bookmarkStart w:id="466" w:name="_Toc8764"/>
            <w:r>
              <w:rPr>
                <w:rFonts w:hint="eastAsia"/>
                <w:szCs w:val="22"/>
              </w:rPr>
              <w:t>varchar</w:t>
            </w:r>
            <w:bookmarkEnd w:id="466"/>
          </w:p>
        </w:tc>
        <w:tc>
          <w:tcPr>
            <w:tcW w:w="851" w:type="dxa"/>
            <w:tcBorders>
              <w:top w:val="nil"/>
              <w:left w:val="nil"/>
              <w:bottom w:val="nil"/>
              <w:right w:val="nil"/>
            </w:tcBorders>
            <w:shd w:val="clear" w:color="auto" w:fill="auto"/>
          </w:tcPr>
          <w:p>
            <w:pPr>
              <w:pStyle w:val="54"/>
              <w:spacing w:before="0" w:beforeLines="0"/>
              <w:rPr>
                <w:szCs w:val="22"/>
              </w:rPr>
            </w:pPr>
            <w:bookmarkStart w:id="467" w:name="_Toc30483"/>
            <w:r>
              <w:rPr>
                <w:rFonts w:hint="eastAsia"/>
                <w:szCs w:val="22"/>
              </w:rPr>
              <w:t>20</w:t>
            </w:r>
            <w:bookmarkEnd w:id="467"/>
          </w:p>
        </w:tc>
        <w:tc>
          <w:tcPr>
            <w:tcW w:w="873" w:type="dxa"/>
            <w:tcBorders>
              <w:top w:val="nil"/>
              <w:left w:val="nil"/>
              <w:bottom w:val="nil"/>
              <w:right w:val="nil"/>
            </w:tcBorders>
            <w:shd w:val="clear" w:color="auto" w:fill="auto"/>
          </w:tcPr>
          <w:p>
            <w:pPr>
              <w:pStyle w:val="54"/>
              <w:spacing w:before="0" w:beforeLines="0"/>
              <w:rPr>
                <w:szCs w:val="22"/>
              </w:rPr>
            </w:pPr>
            <w:bookmarkStart w:id="468" w:name="_Toc17749"/>
            <w:r>
              <w:rPr>
                <w:rFonts w:hint="eastAsia"/>
                <w:szCs w:val="22"/>
              </w:rPr>
              <w:t>Null</w:t>
            </w:r>
            <w:bookmarkEnd w:id="468"/>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69" w:name="_Toc19182"/>
            <w:r>
              <w:rPr>
                <w:rFonts w:hint="eastAsia"/>
                <w:szCs w:val="22"/>
              </w:rPr>
              <w:t>接收人用户名</w:t>
            </w:r>
            <w:bookmarkEnd w:id="46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70" w:name="_Toc9464"/>
            <w:r>
              <w:rPr>
                <w:rFonts w:hint="eastAsia"/>
                <w:szCs w:val="22"/>
              </w:rPr>
              <w:t>from_userpic</w:t>
            </w:r>
            <w:bookmarkEnd w:id="470"/>
          </w:p>
        </w:tc>
        <w:tc>
          <w:tcPr>
            <w:tcW w:w="1661" w:type="dxa"/>
            <w:tcBorders>
              <w:top w:val="nil"/>
              <w:left w:val="nil"/>
              <w:bottom w:val="nil"/>
              <w:right w:val="nil"/>
            </w:tcBorders>
            <w:shd w:val="clear" w:color="auto" w:fill="auto"/>
          </w:tcPr>
          <w:p>
            <w:pPr>
              <w:pStyle w:val="54"/>
              <w:spacing w:before="0" w:beforeLines="0"/>
              <w:rPr>
                <w:szCs w:val="22"/>
              </w:rPr>
            </w:pPr>
            <w:bookmarkStart w:id="471" w:name="_Toc25227"/>
            <w:r>
              <w:rPr>
                <w:rFonts w:hint="eastAsia"/>
                <w:szCs w:val="22"/>
              </w:rPr>
              <w:t>varchar</w:t>
            </w:r>
            <w:bookmarkEnd w:id="471"/>
          </w:p>
        </w:tc>
        <w:tc>
          <w:tcPr>
            <w:tcW w:w="851" w:type="dxa"/>
            <w:tcBorders>
              <w:top w:val="nil"/>
              <w:left w:val="nil"/>
              <w:bottom w:val="nil"/>
              <w:right w:val="nil"/>
            </w:tcBorders>
            <w:shd w:val="clear" w:color="auto" w:fill="auto"/>
          </w:tcPr>
          <w:p>
            <w:pPr>
              <w:pStyle w:val="54"/>
              <w:spacing w:before="0" w:beforeLines="0"/>
              <w:rPr>
                <w:szCs w:val="22"/>
              </w:rPr>
            </w:pPr>
            <w:bookmarkStart w:id="472" w:name="_Toc25137"/>
            <w:r>
              <w:rPr>
                <w:rFonts w:hint="eastAsia"/>
                <w:szCs w:val="22"/>
              </w:rPr>
              <w:t>150</w:t>
            </w:r>
            <w:bookmarkEnd w:id="472"/>
          </w:p>
        </w:tc>
        <w:tc>
          <w:tcPr>
            <w:tcW w:w="873" w:type="dxa"/>
            <w:tcBorders>
              <w:top w:val="nil"/>
              <w:left w:val="nil"/>
              <w:bottom w:val="nil"/>
              <w:right w:val="nil"/>
            </w:tcBorders>
            <w:shd w:val="clear" w:color="auto" w:fill="auto"/>
          </w:tcPr>
          <w:p>
            <w:pPr>
              <w:pStyle w:val="54"/>
              <w:spacing w:before="0" w:beforeLines="0"/>
              <w:rPr>
                <w:szCs w:val="22"/>
              </w:rPr>
            </w:pPr>
            <w:bookmarkStart w:id="473" w:name="_Toc10193"/>
            <w:r>
              <w:rPr>
                <w:rFonts w:hint="eastAsia"/>
                <w:szCs w:val="22"/>
              </w:rPr>
              <w:t>Null</w:t>
            </w:r>
            <w:bookmarkEnd w:id="473"/>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74" w:name="_Toc45"/>
            <w:r>
              <w:rPr>
                <w:rFonts w:hint="eastAsia"/>
                <w:szCs w:val="22"/>
              </w:rPr>
              <w:t>发送人头像</w:t>
            </w:r>
            <w:bookmarkEnd w:id="47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75" w:name="_Toc22161"/>
            <w:r>
              <w:rPr>
                <w:rFonts w:hint="eastAsia"/>
                <w:szCs w:val="22"/>
              </w:rPr>
              <w:t>type</w:t>
            </w:r>
            <w:bookmarkEnd w:id="475"/>
          </w:p>
        </w:tc>
        <w:tc>
          <w:tcPr>
            <w:tcW w:w="1661" w:type="dxa"/>
            <w:tcBorders>
              <w:top w:val="nil"/>
              <w:left w:val="nil"/>
              <w:bottom w:val="nil"/>
              <w:right w:val="nil"/>
            </w:tcBorders>
            <w:shd w:val="clear" w:color="auto" w:fill="auto"/>
          </w:tcPr>
          <w:p>
            <w:pPr>
              <w:pStyle w:val="54"/>
              <w:spacing w:before="0" w:beforeLines="0"/>
              <w:rPr>
                <w:szCs w:val="22"/>
              </w:rPr>
            </w:pPr>
            <w:bookmarkStart w:id="476" w:name="_Toc25452"/>
            <w:r>
              <w:rPr>
                <w:rFonts w:hint="eastAsia"/>
                <w:szCs w:val="22"/>
              </w:rPr>
              <w:t>varchar</w:t>
            </w:r>
            <w:bookmarkEnd w:id="476"/>
          </w:p>
        </w:tc>
        <w:tc>
          <w:tcPr>
            <w:tcW w:w="851" w:type="dxa"/>
            <w:tcBorders>
              <w:top w:val="nil"/>
              <w:left w:val="nil"/>
              <w:bottom w:val="nil"/>
              <w:right w:val="nil"/>
            </w:tcBorders>
            <w:shd w:val="clear" w:color="auto" w:fill="auto"/>
          </w:tcPr>
          <w:p>
            <w:pPr>
              <w:pStyle w:val="54"/>
              <w:spacing w:before="0" w:beforeLines="0"/>
              <w:rPr>
                <w:szCs w:val="22"/>
              </w:rPr>
            </w:pPr>
            <w:bookmarkStart w:id="477" w:name="_Toc16763"/>
            <w:r>
              <w:rPr>
                <w:rFonts w:hint="eastAsia"/>
                <w:szCs w:val="22"/>
              </w:rPr>
              <w:t>10</w:t>
            </w:r>
            <w:bookmarkEnd w:id="477"/>
          </w:p>
        </w:tc>
        <w:tc>
          <w:tcPr>
            <w:tcW w:w="873" w:type="dxa"/>
            <w:tcBorders>
              <w:top w:val="nil"/>
              <w:left w:val="nil"/>
              <w:bottom w:val="nil"/>
              <w:right w:val="nil"/>
            </w:tcBorders>
            <w:shd w:val="clear" w:color="auto" w:fill="auto"/>
          </w:tcPr>
          <w:p>
            <w:pPr>
              <w:pStyle w:val="54"/>
              <w:spacing w:before="0" w:beforeLines="0"/>
              <w:rPr>
                <w:szCs w:val="22"/>
              </w:rPr>
            </w:pPr>
            <w:bookmarkStart w:id="478" w:name="_Toc15198"/>
            <w:r>
              <w:rPr>
                <w:rFonts w:hint="eastAsia"/>
                <w:szCs w:val="22"/>
              </w:rPr>
              <w:t>1</w:t>
            </w:r>
            <w:bookmarkEnd w:id="478"/>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79" w:name="_Toc27571"/>
            <w:r>
              <w:rPr>
                <w:rFonts w:hint="eastAsia"/>
                <w:szCs w:val="22"/>
              </w:rPr>
              <w:t>消息类型</w:t>
            </w:r>
            <w:bookmarkEnd w:id="47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nil"/>
              <w:right w:val="nil"/>
            </w:tcBorders>
            <w:shd w:val="clear" w:color="auto" w:fill="auto"/>
          </w:tcPr>
          <w:p>
            <w:pPr>
              <w:pStyle w:val="54"/>
              <w:spacing w:before="0" w:beforeLines="0"/>
              <w:rPr>
                <w:szCs w:val="22"/>
              </w:rPr>
            </w:pPr>
            <w:bookmarkStart w:id="480" w:name="_Toc12842"/>
            <w:r>
              <w:rPr>
                <w:rFonts w:hint="eastAsia"/>
                <w:szCs w:val="22"/>
              </w:rPr>
              <w:t>data</w:t>
            </w:r>
            <w:bookmarkEnd w:id="480"/>
          </w:p>
        </w:tc>
        <w:tc>
          <w:tcPr>
            <w:tcW w:w="1661" w:type="dxa"/>
            <w:tcBorders>
              <w:top w:val="nil"/>
              <w:left w:val="nil"/>
              <w:bottom w:val="nil"/>
              <w:right w:val="nil"/>
            </w:tcBorders>
            <w:shd w:val="clear" w:color="auto" w:fill="auto"/>
          </w:tcPr>
          <w:p>
            <w:pPr>
              <w:pStyle w:val="54"/>
              <w:spacing w:before="0" w:beforeLines="0"/>
              <w:rPr>
                <w:szCs w:val="22"/>
              </w:rPr>
            </w:pPr>
            <w:bookmarkStart w:id="481" w:name="_Toc1038"/>
            <w:r>
              <w:rPr>
                <w:rFonts w:hint="eastAsia"/>
                <w:szCs w:val="22"/>
              </w:rPr>
              <w:t>varchar</w:t>
            </w:r>
            <w:bookmarkEnd w:id="481"/>
          </w:p>
        </w:tc>
        <w:tc>
          <w:tcPr>
            <w:tcW w:w="851" w:type="dxa"/>
            <w:tcBorders>
              <w:top w:val="nil"/>
              <w:left w:val="nil"/>
              <w:bottom w:val="nil"/>
              <w:right w:val="nil"/>
            </w:tcBorders>
            <w:shd w:val="clear" w:color="auto" w:fill="auto"/>
          </w:tcPr>
          <w:p>
            <w:pPr>
              <w:pStyle w:val="54"/>
              <w:spacing w:before="0" w:beforeLines="0"/>
              <w:rPr>
                <w:szCs w:val="22"/>
              </w:rPr>
            </w:pPr>
            <w:bookmarkStart w:id="482" w:name="_Toc23411"/>
            <w:r>
              <w:rPr>
                <w:rFonts w:hint="eastAsia"/>
                <w:szCs w:val="22"/>
              </w:rPr>
              <w:t>200</w:t>
            </w:r>
            <w:bookmarkEnd w:id="482"/>
          </w:p>
        </w:tc>
        <w:tc>
          <w:tcPr>
            <w:tcW w:w="873" w:type="dxa"/>
            <w:tcBorders>
              <w:top w:val="nil"/>
              <w:left w:val="nil"/>
              <w:bottom w:val="nil"/>
              <w:right w:val="nil"/>
            </w:tcBorders>
            <w:shd w:val="clear" w:color="auto" w:fill="auto"/>
          </w:tcPr>
          <w:p>
            <w:pPr>
              <w:pStyle w:val="54"/>
              <w:spacing w:before="0" w:beforeLines="0"/>
              <w:rPr>
                <w:szCs w:val="22"/>
              </w:rPr>
            </w:pPr>
            <w:bookmarkStart w:id="483" w:name="_Toc30532"/>
            <w:r>
              <w:rPr>
                <w:rFonts w:hint="eastAsia"/>
                <w:szCs w:val="22"/>
              </w:rPr>
              <w:t>Null</w:t>
            </w:r>
            <w:bookmarkEnd w:id="483"/>
          </w:p>
        </w:tc>
        <w:tc>
          <w:tcPr>
            <w:tcW w:w="1483" w:type="dxa"/>
            <w:tcBorders>
              <w:top w:val="nil"/>
              <w:left w:val="nil"/>
              <w:bottom w:val="nil"/>
              <w:right w:val="nil"/>
            </w:tcBorders>
            <w:shd w:val="clear" w:color="auto" w:fill="auto"/>
          </w:tcPr>
          <w:p>
            <w:pPr>
              <w:pStyle w:val="54"/>
              <w:spacing w:before="0" w:beforeLines="0"/>
              <w:rPr>
                <w:szCs w:val="22"/>
              </w:rPr>
            </w:pPr>
          </w:p>
        </w:tc>
        <w:tc>
          <w:tcPr>
            <w:tcW w:w="1571" w:type="dxa"/>
            <w:tcBorders>
              <w:top w:val="nil"/>
              <w:left w:val="nil"/>
              <w:bottom w:val="nil"/>
              <w:right w:val="nil"/>
            </w:tcBorders>
            <w:shd w:val="clear" w:color="auto" w:fill="auto"/>
          </w:tcPr>
          <w:p>
            <w:pPr>
              <w:pStyle w:val="54"/>
              <w:spacing w:before="0" w:beforeLines="0"/>
              <w:rPr>
                <w:szCs w:val="22"/>
              </w:rPr>
            </w:pPr>
          </w:p>
        </w:tc>
        <w:tc>
          <w:tcPr>
            <w:tcW w:w="1517" w:type="dxa"/>
            <w:tcBorders>
              <w:top w:val="nil"/>
              <w:left w:val="nil"/>
              <w:bottom w:val="nil"/>
              <w:right w:val="nil"/>
            </w:tcBorders>
            <w:shd w:val="clear" w:color="auto" w:fill="auto"/>
          </w:tcPr>
          <w:p>
            <w:pPr>
              <w:pStyle w:val="54"/>
              <w:spacing w:before="0" w:beforeLines="0"/>
              <w:rPr>
                <w:szCs w:val="22"/>
              </w:rPr>
            </w:pPr>
            <w:bookmarkStart w:id="484" w:name="_Toc25157"/>
            <w:r>
              <w:rPr>
                <w:rFonts w:hint="eastAsia"/>
                <w:szCs w:val="22"/>
              </w:rPr>
              <w:t>发送的数据</w:t>
            </w:r>
            <w:bookmarkEnd w:id="48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3" w:type="dxa"/>
            <w:tcBorders>
              <w:top w:val="nil"/>
              <w:left w:val="nil"/>
              <w:bottom w:val="single" w:color="auto" w:sz="4" w:space="0"/>
              <w:right w:val="nil"/>
            </w:tcBorders>
            <w:shd w:val="clear" w:color="auto" w:fill="auto"/>
          </w:tcPr>
          <w:p>
            <w:pPr>
              <w:pStyle w:val="54"/>
              <w:spacing w:before="0" w:beforeLines="0"/>
              <w:rPr>
                <w:szCs w:val="22"/>
              </w:rPr>
            </w:pPr>
            <w:bookmarkStart w:id="485" w:name="_Toc14484"/>
            <w:r>
              <w:rPr>
                <w:rFonts w:hint="eastAsia"/>
                <w:szCs w:val="22"/>
              </w:rPr>
              <w:t>time</w:t>
            </w:r>
            <w:bookmarkEnd w:id="485"/>
          </w:p>
        </w:tc>
        <w:tc>
          <w:tcPr>
            <w:tcW w:w="1661" w:type="dxa"/>
            <w:tcBorders>
              <w:top w:val="nil"/>
              <w:left w:val="nil"/>
              <w:bottom w:val="single" w:color="auto" w:sz="4" w:space="0"/>
              <w:right w:val="nil"/>
            </w:tcBorders>
            <w:shd w:val="clear" w:color="auto" w:fill="auto"/>
          </w:tcPr>
          <w:p>
            <w:pPr>
              <w:pStyle w:val="54"/>
              <w:spacing w:before="0" w:beforeLines="0"/>
              <w:rPr>
                <w:szCs w:val="22"/>
              </w:rPr>
            </w:pPr>
            <w:bookmarkStart w:id="486" w:name="_Toc14244"/>
            <w:r>
              <w:rPr>
                <w:rFonts w:hint="eastAsia"/>
                <w:szCs w:val="22"/>
              </w:rPr>
              <w:t>int</w:t>
            </w:r>
            <w:bookmarkEnd w:id="486"/>
          </w:p>
        </w:tc>
        <w:tc>
          <w:tcPr>
            <w:tcW w:w="851" w:type="dxa"/>
            <w:tcBorders>
              <w:top w:val="nil"/>
              <w:left w:val="nil"/>
              <w:bottom w:val="single" w:color="auto" w:sz="4" w:space="0"/>
              <w:right w:val="nil"/>
            </w:tcBorders>
            <w:shd w:val="clear" w:color="auto" w:fill="auto"/>
          </w:tcPr>
          <w:p>
            <w:pPr>
              <w:pStyle w:val="54"/>
              <w:spacing w:before="0" w:beforeLines="0"/>
              <w:rPr>
                <w:szCs w:val="22"/>
              </w:rPr>
            </w:pPr>
            <w:bookmarkStart w:id="487" w:name="_Toc7343"/>
            <w:r>
              <w:rPr>
                <w:rFonts w:hint="eastAsia"/>
                <w:szCs w:val="22"/>
              </w:rPr>
              <w:t>11</w:t>
            </w:r>
            <w:bookmarkEnd w:id="487"/>
          </w:p>
        </w:tc>
        <w:tc>
          <w:tcPr>
            <w:tcW w:w="873" w:type="dxa"/>
            <w:tcBorders>
              <w:top w:val="nil"/>
              <w:left w:val="nil"/>
              <w:bottom w:val="single" w:color="auto" w:sz="4" w:space="0"/>
              <w:right w:val="nil"/>
            </w:tcBorders>
            <w:shd w:val="clear" w:color="auto" w:fill="auto"/>
          </w:tcPr>
          <w:p>
            <w:pPr>
              <w:pStyle w:val="54"/>
              <w:spacing w:before="0" w:beforeLines="0"/>
              <w:rPr>
                <w:szCs w:val="22"/>
              </w:rPr>
            </w:pPr>
            <w:bookmarkStart w:id="488" w:name="_Toc20042"/>
            <w:r>
              <w:rPr>
                <w:rFonts w:hint="eastAsia"/>
                <w:szCs w:val="22"/>
              </w:rPr>
              <w:t>Null</w:t>
            </w:r>
            <w:bookmarkEnd w:id="488"/>
          </w:p>
        </w:tc>
        <w:tc>
          <w:tcPr>
            <w:tcW w:w="1483" w:type="dxa"/>
            <w:tcBorders>
              <w:top w:val="nil"/>
              <w:left w:val="nil"/>
              <w:bottom w:val="single" w:color="auto" w:sz="4" w:space="0"/>
              <w:right w:val="nil"/>
            </w:tcBorders>
            <w:shd w:val="clear" w:color="auto" w:fill="auto"/>
          </w:tcPr>
          <w:p>
            <w:pPr>
              <w:pStyle w:val="54"/>
              <w:spacing w:before="0" w:beforeLines="0"/>
              <w:rPr>
                <w:szCs w:val="22"/>
              </w:rPr>
            </w:pPr>
          </w:p>
        </w:tc>
        <w:tc>
          <w:tcPr>
            <w:tcW w:w="1571" w:type="dxa"/>
            <w:tcBorders>
              <w:top w:val="nil"/>
              <w:left w:val="nil"/>
              <w:bottom w:val="single" w:color="auto" w:sz="4" w:space="0"/>
              <w:right w:val="nil"/>
            </w:tcBorders>
            <w:shd w:val="clear" w:color="auto" w:fill="auto"/>
          </w:tcPr>
          <w:p>
            <w:pPr>
              <w:pStyle w:val="54"/>
              <w:spacing w:before="0" w:beforeLines="0"/>
              <w:rPr>
                <w:szCs w:val="22"/>
              </w:rPr>
            </w:pPr>
          </w:p>
        </w:tc>
        <w:tc>
          <w:tcPr>
            <w:tcW w:w="1517" w:type="dxa"/>
            <w:tcBorders>
              <w:top w:val="nil"/>
              <w:left w:val="nil"/>
              <w:bottom w:val="single" w:color="auto" w:sz="4" w:space="0"/>
              <w:right w:val="nil"/>
            </w:tcBorders>
            <w:shd w:val="clear" w:color="auto" w:fill="auto"/>
          </w:tcPr>
          <w:p>
            <w:pPr>
              <w:pStyle w:val="54"/>
              <w:spacing w:before="0" w:beforeLines="0"/>
              <w:rPr>
                <w:szCs w:val="22"/>
              </w:rPr>
            </w:pPr>
            <w:bookmarkStart w:id="489" w:name="_Toc16622"/>
            <w:r>
              <w:rPr>
                <w:rFonts w:hint="eastAsia"/>
                <w:szCs w:val="22"/>
              </w:rPr>
              <w:t>发送时间</w:t>
            </w:r>
            <w:bookmarkEnd w:id="489"/>
          </w:p>
        </w:tc>
      </w:tr>
    </w:tbl>
    <w:p>
      <w:pPr>
        <w:pStyle w:val="2"/>
        <w:ind w:firstLine="420"/>
        <w:jc w:val="center"/>
      </w:pPr>
    </w:p>
    <w:p>
      <w:pPr>
        <w:pStyle w:val="44"/>
        <w:rPr>
          <w:color w:val="000000"/>
          <w:lang w:eastAsia="zh-CN"/>
        </w:rPr>
      </w:pPr>
      <w:r>
        <w:rPr>
          <w:rFonts w:hint="eastAsia"/>
          <w:color w:val="000000"/>
          <w:lang w:eastAsia="zh-CN"/>
        </w:rPr>
        <w:t>聊天记录【</w:t>
      </w:r>
      <w:r>
        <w:rPr>
          <w:color w:val="000000"/>
          <w:lang w:eastAsia="zh-CN"/>
        </w:rPr>
        <w:t>chatmsg</w:t>
      </w:r>
      <w:r>
        <w:rPr>
          <w:rFonts w:hint="eastAsia"/>
          <w:color w:val="000000"/>
          <w:lang w:eastAsia="zh-CN"/>
        </w:rPr>
        <w:t>】表存放的是用户不在线时未读的聊天记录。</w:t>
      </w:r>
    </w:p>
    <w:p>
      <w:pPr>
        <w:pStyle w:val="2"/>
        <w:ind w:firstLine="0" w:firstLineChars="0"/>
      </w:pPr>
      <w:r>
        <w:br w:type="page"/>
      </w:r>
    </w:p>
    <w:p>
      <w:pPr>
        <w:jc w:val="center"/>
        <w:rPr>
          <w:sz w:val="21"/>
          <w:szCs w:val="21"/>
        </w:rPr>
      </w:pPr>
      <w:bookmarkStart w:id="490" w:name="_Toc41656973"/>
      <w:bookmarkStart w:id="491" w:name="_Toc41753265"/>
      <w:bookmarkStart w:id="492" w:name="_Toc41818898"/>
      <w:r>
        <w:rPr>
          <w:rFonts w:hint="eastAsia"/>
          <w:sz w:val="21"/>
          <w:szCs w:val="21"/>
        </w:rPr>
        <w:t>表5.8</w:t>
      </w:r>
      <w:r>
        <w:rPr>
          <w:sz w:val="21"/>
          <w:szCs w:val="21"/>
        </w:rPr>
        <w:t xml:space="preserve">  </w:t>
      </w:r>
      <w:r>
        <w:rPr>
          <w:rFonts w:hint="eastAsia"/>
          <w:sz w:val="21"/>
          <w:szCs w:val="21"/>
        </w:rPr>
        <w:t>签到表</w:t>
      </w:r>
      <w:bookmarkEnd w:id="490"/>
      <w:bookmarkEnd w:id="491"/>
      <w:bookmarkEnd w:id="492"/>
    </w:p>
    <w:tbl>
      <w:tblPr>
        <w:tblStyle w:val="25"/>
        <w:tblW w:w="91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0"/>
        <w:gridCol w:w="1419"/>
        <w:gridCol w:w="843"/>
        <w:gridCol w:w="816"/>
        <w:gridCol w:w="1369"/>
        <w:gridCol w:w="1140"/>
        <w:gridCol w:w="1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3" w:name="_Toc24435"/>
            <w:r>
              <w:rPr>
                <w:rFonts w:hint="eastAsia"/>
                <w:szCs w:val="22"/>
              </w:rPr>
              <w:t>字段名</w:t>
            </w:r>
            <w:bookmarkEnd w:id="493"/>
          </w:p>
        </w:tc>
        <w:tc>
          <w:tcPr>
            <w:tcW w:w="1419"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4" w:name="_Toc26367"/>
            <w:r>
              <w:rPr>
                <w:rFonts w:hint="eastAsia"/>
                <w:szCs w:val="22"/>
              </w:rPr>
              <w:t>字段类型</w:t>
            </w:r>
            <w:bookmarkEnd w:id="494"/>
          </w:p>
        </w:tc>
        <w:tc>
          <w:tcPr>
            <w:tcW w:w="843"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5" w:name="_Toc3393"/>
            <w:r>
              <w:rPr>
                <w:rFonts w:hint="eastAsia"/>
                <w:szCs w:val="22"/>
              </w:rPr>
              <w:t>长度</w:t>
            </w:r>
            <w:bookmarkEnd w:id="495"/>
          </w:p>
        </w:tc>
        <w:tc>
          <w:tcPr>
            <w:tcW w:w="816"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6" w:name="_Toc251"/>
            <w:r>
              <w:rPr>
                <w:rFonts w:hint="eastAsia"/>
                <w:szCs w:val="22"/>
              </w:rPr>
              <w:t>默认</w:t>
            </w:r>
            <w:bookmarkEnd w:id="496"/>
          </w:p>
        </w:tc>
        <w:tc>
          <w:tcPr>
            <w:tcW w:w="1369"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7" w:name="_Toc23229"/>
            <w:r>
              <w:rPr>
                <w:rFonts w:hint="eastAsia"/>
                <w:szCs w:val="22"/>
              </w:rPr>
              <w:t>是否为空</w:t>
            </w:r>
            <w:bookmarkEnd w:id="497"/>
          </w:p>
        </w:tc>
        <w:tc>
          <w:tcPr>
            <w:tcW w:w="114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8" w:name="_Toc13651"/>
            <w:r>
              <w:rPr>
                <w:rFonts w:hint="eastAsia"/>
                <w:szCs w:val="22"/>
              </w:rPr>
              <w:t>是否主键</w:t>
            </w:r>
            <w:bookmarkEnd w:id="498"/>
          </w:p>
        </w:tc>
        <w:tc>
          <w:tcPr>
            <w:tcW w:w="1550" w:type="dxa"/>
            <w:tcBorders>
              <w:top w:val="single" w:color="auto" w:sz="4" w:space="0"/>
              <w:left w:val="nil"/>
              <w:bottom w:val="single" w:color="auto" w:sz="4" w:space="0"/>
              <w:right w:val="nil"/>
            </w:tcBorders>
            <w:shd w:val="clear" w:color="auto" w:fill="auto"/>
          </w:tcPr>
          <w:p>
            <w:pPr>
              <w:pStyle w:val="54"/>
              <w:spacing w:before="0" w:beforeLines="0"/>
              <w:rPr>
                <w:szCs w:val="22"/>
              </w:rPr>
            </w:pPr>
            <w:bookmarkStart w:id="499" w:name="_Toc6642"/>
            <w:r>
              <w:rPr>
                <w:rFonts w:hint="eastAsia"/>
                <w:szCs w:val="22"/>
              </w:rPr>
              <w:t>描述</w:t>
            </w:r>
            <w:bookmarkEnd w:id="49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single" w:color="auto" w:sz="4" w:space="0"/>
              <w:left w:val="nil"/>
              <w:bottom w:val="nil"/>
              <w:right w:val="nil"/>
            </w:tcBorders>
            <w:shd w:val="clear" w:color="auto" w:fill="auto"/>
          </w:tcPr>
          <w:p>
            <w:pPr>
              <w:pStyle w:val="54"/>
              <w:spacing w:before="0" w:beforeLines="0"/>
              <w:rPr>
                <w:szCs w:val="22"/>
              </w:rPr>
            </w:pPr>
            <w:bookmarkStart w:id="500" w:name="_Toc19234"/>
            <w:r>
              <w:rPr>
                <w:rFonts w:hint="eastAsia"/>
                <w:szCs w:val="22"/>
              </w:rPr>
              <w:t>id</w:t>
            </w:r>
            <w:bookmarkEnd w:id="500"/>
          </w:p>
        </w:tc>
        <w:tc>
          <w:tcPr>
            <w:tcW w:w="1419" w:type="dxa"/>
            <w:tcBorders>
              <w:top w:val="single" w:color="auto" w:sz="4" w:space="0"/>
              <w:left w:val="nil"/>
              <w:bottom w:val="nil"/>
              <w:right w:val="nil"/>
            </w:tcBorders>
            <w:shd w:val="clear" w:color="auto" w:fill="auto"/>
          </w:tcPr>
          <w:p>
            <w:pPr>
              <w:pStyle w:val="54"/>
              <w:spacing w:before="0" w:beforeLines="0"/>
              <w:rPr>
                <w:szCs w:val="22"/>
              </w:rPr>
            </w:pPr>
            <w:bookmarkStart w:id="501" w:name="_Toc9694"/>
            <w:r>
              <w:rPr>
                <w:rFonts w:hint="eastAsia"/>
                <w:szCs w:val="22"/>
              </w:rPr>
              <w:t>int</w:t>
            </w:r>
            <w:bookmarkEnd w:id="501"/>
          </w:p>
        </w:tc>
        <w:tc>
          <w:tcPr>
            <w:tcW w:w="843" w:type="dxa"/>
            <w:tcBorders>
              <w:top w:val="single" w:color="auto" w:sz="4" w:space="0"/>
              <w:left w:val="nil"/>
              <w:bottom w:val="nil"/>
              <w:right w:val="nil"/>
            </w:tcBorders>
            <w:shd w:val="clear" w:color="auto" w:fill="auto"/>
          </w:tcPr>
          <w:p>
            <w:pPr>
              <w:pStyle w:val="54"/>
              <w:spacing w:before="0" w:beforeLines="0"/>
              <w:rPr>
                <w:szCs w:val="22"/>
              </w:rPr>
            </w:pPr>
            <w:bookmarkStart w:id="502" w:name="_Toc26743"/>
            <w:r>
              <w:rPr>
                <w:rFonts w:hint="eastAsia"/>
                <w:szCs w:val="22"/>
              </w:rPr>
              <w:t>10</w:t>
            </w:r>
            <w:bookmarkEnd w:id="502"/>
          </w:p>
        </w:tc>
        <w:tc>
          <w:tcPr>
            <w:tcW w:w="816" w:type="dxa"/>
            <w:tcBorders>
              <w:top w:val="single" w:color="auto" w:sz="4" w:space="0"/>
              <w:left w:val="nil"/>
              <w:bottom w:val="nil"/>
              <w:right w:val="nil"/>
            </w:tcBorders>
            <w:shd w:val="clear" w:color="auto" w:fill="auto"/>
          </w:tcPr>
          <w:p>
            <w:pPr>
              <w:pStyle w:val="54"/>
              <w:spacing w:before="0" w:beforeLines="0"/>
              <w:rPr>
                <w:szCs w:val="22"/>
              </w:rPr>
            </w:pPr>
            <w:bookmarkStart w:id="503" w:name="_Toc3892"/>
            <w:r>
              <w:rPr>
                <w:rFonts w:hint="eastAsia"/>
                <w:szCs w:val="22"/>
              </w:rPr>
              <w:t>自增</w:t>
            </w:r>
            <w:bookmarkEnd w:id="503"/>
          </w:p>
        </w:tc>
        <w:tc>
          <w:tcPr>
            <w:tcW w:w="1369" w:type="dxa"/>
            <w:tcBorders>
              <w:top w:val="single" w:color="auto" w:sz="4" w:space="0"/>
              <w:left w:val="nil"/>
              <w:bottom w:val="nil"/>
              <w:right w:val="nil"/>
            </w:tcBorders>
            <w:shd w:val="clear" w:color="auto" w:fill="auto"/>
          </w:tcPr>
          <w:p>
            <w:pPr>
              <w:pStyle w:val="54"/>
              <w:spacing w:before="0" w:beforeLines="0"/>
              <w:rPr>
                <w:szCs w:val="22"/>
              </w:rPr>
            </w:pPr>
            <w:bookmarkStart w:id="504" w:name="_Toc23184"/>
            <w:r>
              <w:rPr>
                <w:rFonts w:hint="eastAsia"/>
                <w:szCs w:val="22"/>
              </w:rPr>
              <w:t>Not null</w:t>
            </w:r>
            <w:bookmarkEnd w:id="504"/>
          </w:p>
        </w:tc>
        <w:tc>
          <w:tcPr>
            <w:tcW w:w="1140" w:type="dxa"/>
            <w:tcBorders>
              <w:top w:val="single" w:color="auto" w:sz="4" w:space="0"/>
              <w:left w:val="nil"/>
              <w:bottom w:val="nil"/>
              <w:right w:val="nil"/>
            </w:tcBorders>
            <w:shd w:val="clear" w:color="auto" w:fill="auto"/>
          </w:tcPr>
          <w:p>
            <w:pPr>
              <w:pStyle w:val="54"/>
              <w:spacing w:before="0" w:beforeLines="0"/>
              <w:rPr>
                <w:szCs w:val="22"/>
              </w:rPr>
            </w:pPr>
            <w:bookmarkStart w:id="505" w:name="_Toc22575"/>
            <w:r>
              <w:rPr>
                <w:rFonts w:hint="eastAsia"/>
                <w:szCs w:val="22"/>
              </w:rPr>
              <w:t>Yes</w:t>
            </w:r>
            <w:bookmarkEnd w:id="505"/>
          </w:p>
        </w:tc>
        <w:tc>
          <w:tcPr>
            <w:tcW w:w="1550" w:type="dxa"/>
            <w:tcBorders>
              <w:top w:val="single" w:color="auto" w:sz="4" w:space="0"/>
              <w:left w:val="nil"/>
              <w:bottom w:val="nil"/>
              <w:right w:val="nil"/>
            </w:tcBorders>
            <w:shd w:val="clear" w:color="auto" w:fill="auto"/>
          </w:tcPr>
          <w:p>
            <w:pPr>
              <w:pStyle w:val="54"/>
              <w:spacing w:before="0" w:beforeLines="0"/>
              <w:rPr>
                <w:szCs w:val="22"/>
              </w:rPr>
            </w:pPr>
            <w:bookmarkStart w:id="506" w:name="_Toc9454"/>
            <w:r>
              <w:rPr>
                <w:rFonts w:hint="eastAsia"/>
                <w:szCs w:val="22"/>
              </w:rPr>
              <w:t>主键id</w:t>
            </w:r>
            <w:bookmarkEnd w:id="50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nil"/>
              <w:left w:val="nil"/>
              <w:bottom w:val="nil"/>
              <w:right w:val="nil"/>
            </w:tcBorders>
            <w:shd w:val="clear" w:color="auto" w:fill="auto"/>
          </w:tcPr>
          <w:p>
            <w:pPr>
              <w:pStyle w:val="54"/>
              <w:spacing w:before="0" w:beforeLines="0"/>
              <w:rPr>
                <w:szCs w:val="22"/>
              </w:rPr>
            </w:pPr>
            <w:bookmarkStart w:id="507" w:name="_Toc32717"/>
            <w:r>
              <w:rPr>
                <w:rFonts w:hint="eastAsia"/>
                <w:szCs w:val="22"/>
              </w:rPr>
              <w:t>user_id</w:t>
            </w:r>
            <w:bookmarkEnd w:id="507"/>
          </w:p>
        </w:tc>
        <w:tc>
          <w:tcPr>
            <w:tcW w:w="1419" w:type="dxa"/>
            <w:tcBorders>
              <w:top w:val="nil"/>
              <w:left w:val="nil"/>
              <w:bottom w:val="nil"/>
              <w:right w:val="nil"/>
            </w:tcBorders>
            <w:shd w:val="clear" w:color="auto" w:fill="auto"/>
          </w:tcPr>
          <w:p>
            <w:pPr>
              <w:pStyle w:val="54"/>
              <w:spacing w:before="0" w:beforeLines="0"/>
              <w:rPr>
                <w:szCs w:val="22"/>
              </w:rPr>
            </w:pPr>
            <w:bookmarkStart w:id="508" w:name="_Toc13833"/>
            <w:r>
              <w:rPr>
                <w:rFonts w:hint="eastAsia"/>
                <w:szCs w:val="22"/>
              </w:rPr>
              <w:t>int</w:t>
            </w:r>
            <w:bookmarkEnd w:id="508"/>
          </w:p>
        </w:tc>
        <w:tc>
          <w:tcPr>
            <w:tcW w:w="843" w:type="dxa"/>
            <w:tcBorders>
              <w:top w:val="nil"/>
              <w:left w:val="nil"/>
              <w:bottom w:val="nil"/>
              <w:right w:val="nil"/>
            </w:tcBorders>
            <w:shd w:val="clear" w:color="auto" w:fill="auto"/>
          </w:tcPr>
          <w:p>
            <w:pPr>
              <w:pStyle w:val="54"/>
              <w:spacing w:before="0" w:beforeLines="0"/>
              <w:rPr>
                <w:szCs w:val="22"/>
              </w:rPr>
            </w:pPr>
            <w:bookmarkStart w:id="509" w:name="_Toc24633"/>
            <w:r>
              <w:rPr>
                <w:rFonts w:hint="eastAsia"/>
                <w:szCs w:val="22"/>
              </w:rPr>
              <w:t>10</w:t>
            </w:r>
            <w:bookmarkEnd w:id="509"/>
          </w:p>
        </w:tc>
        <w:tc>
          <w:tcPr>
            <w:tcW w:w="816" w:type="dxa"/>
            <w:tcBorders>
              <w:top w:val="nil"/>
              <w:left w:val="nil"/>
              <w:bottom w:val="nil"/>
              <w:right w:val="nil"/>
            </w:tcBorders>
            <w:shd w:val="clear" w:color="auto" w:fill="auto"/>
          </w:tcPr>
          <w:p>
            <w:pPr>
              <w:pStyle w:val="54"/>
              <w:spacing w:before="0" w:beforeLines="0"/>
              <w:rPr>
                <w:szCs w:val="22"/>
              </w:rPr>
            </w:pPr>
            <w:bookmarkStart w:id="510" w:name="_Toc22191"/>
            <w:r>
              <w:rPr>
                <w:rFonts w:hint="eastAsia"/>
                <w:szCs w:val="22"/>
              </w:rPr>
              <w:t>Null</w:t>
            </w:r>
            <w:bookmarkEnd w:id="510"/>
          </w:p>
        </w:tc>
        <w:tc>
          <w:tcPr>
            <w:tcW w:w="1369"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550" w:type="dxa"/>
            <w:tcBorders>
              <w:top w:val="nil"/>
              <w:left w:val="nil"/>
              <w:bottom w:val="nil"/>
              <w:right w:val="nil"/>
            </w:tcBorders>
            <w:shd w:val="clear" w:color="auto" w:fill="auto"/>
          </w:tcPr>
          <w:p>
            <w:pPr>
              <w:pStyle w:val="54"/>
              <w:spacing w:before="0" w:beforeLines="0"/>
              <w:rPr>
                <w:szCs w:val="22"/>
              </w:rPr>
            </w:pPr>
            <w:bookmarkStart w:id="511" w:name="_Toc16682"/>
            <w:r>
              <w:rPr>
                <w:rFonts w:hint="eastAsia"/>
                <w:szCs w:val="22"/>
              </w:rPr>
              <w:t>用户id</w:t>
            </w:r>
            <w:bookmarkEnd w:id="5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nil"/>
              <w:left w:val="nil"/>
              <w:bottom w:val="nil"/>
              <w:right w:val="nil"/>
            </w:tcBorders>
            <w:shd w:val="clear" w:color="auto" w:fill="auto"/>
          </w:tcPr>
          <w:p>
            <w:pPr>
              <w:pStyle w:val="54"/>
              <w:spacing w:before="0" w:beforeLines="0"/>
              <w:rPr>
                <w:szCs w:val="22"/>
              </w:rPr>
            </w:pPr>
            <w:bookmarkStart w:id="512" w:name="_Toc20819"/>
            <w:r>
              <w:rPr>
                <w:rFonts w:hint="eastAsia"/>
                <w:szCs w:val="22"/>
              </w:rPr>
              <w:t>istoday_sign</w:t>
            </w:r>
            <w:bookmarkEnd w:id="512"/>
          </w:p>
        </w:tc>
        <w:tc>
          <w:tcPr>
            <w:tcW w:w="1419" w:type="dxa"/>
            <w:tcBorders>
              <w:top w:val="nil"/>
              <w:left w:val="nil"/>
              <w:bottom w:val="nil"/>
              <w:right w:val="nil"/>
            </w:tcBorders>
            <w:shd w:val="clear" w:color="auto" w:fill="auto"/>
          </w:tcPr>
          <w:p>
            <w:pPr>
              <w:pStyle w:val="54"/>
              <w:spacing w:before="0" w:beforeLines="0"/>
              <w:rPr>
                <w:szCs w:val="22"/>
              </w:rPr>
            </w:pPr>
            <w:bookmarkStart w:id="513" w:name="_Toc18041"/>
            <w:r>
              <w:rPr>
                <w:rFonts w:hint="eastAsia"/>
                <w:szCs w:val="22"/>
              </w:rPr>
              <w:t>int</w:t>
            </w:r>
            <w:bookmarkEnd w:id="513"/>
          </w:p>
        </w:tc>
        <w:tc>
          <w:tcPr>
            <w:tcW w:w="843" w:type="dxa"/>
            <w:tcBorders>
              <w:top w:val="nil"/>
              <w:left w:val="nil"/>
              <w:bottom w:val="nil"/>
              <w:right w:val="nil"/>
            </w:tcBorders>
            <w:shd w:val="clear" w:color="auto" w:fill="auto"/>
          </w:tcPr>
          <w:p>
            <w:pPr>
              <w:pStyle w:val="54"/>
              <w:spacing w:before="0" w:beforeLines="0"/>
              <w:rPr>
                <w:szCs w:val="22"/>
              </w:rPr>
            </w:pPr>
            <w:bookmarkStart w:id="514" w:name="_Toc30934"/>
            <w:r>
              <w:rPr>
                <w:rFonts w:hint="eastAsia"/>
                <w:szCs w:val="22"/>
              </w:rPr>
              <w:t>1</w:t>
            </w:r>
            <w:bookmarkEnd w:id="514"/>
          </w:p>
        </w:tc>
        <w:tc>
          <w:tcPr>
            <w:tcW w:w="816" w:type="dxa"/>
            <w:tcBorders>
              <w:top w:val="nil"/>
              <w:left w:val="nil"/>
              <w:bottom w:val="nil"/>
              <w:right w:val="nil"/>
            </w:tcBorders>
            <w:shd w:val="clear" w:color="auto" w:fill="auto"/>
          </w:tcPr>
          <w:p>
            <w:pPr>
              <w:pStyle w:val="54"/>
              <w:spacing w:before="0" w:beforeLines="0"/>
              <w:rPr>
                <w:szCs w:val="22"/>
              </w:rPr>
            </w:pPr>
            <w:bookmarkStart w:id="515" w:name="_Toc25670"/>
            <w:r>
              <w:rPr>
                <w:rFonts w:hint="eastAsia"/>
                <w:szCs w:val="22"/>
              </w:rPr>
              <w:t>Null</w:t>
            </w:r>
            <w:bookmarkEnd w:id="515"/>
          </w:p>
        </w:tc>
        <w:tc>
          <w:tcPr>
            <w:tcW w:w="1369"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550" w:type="dxa"/>
            <w:tcBorders>
              <w:top w:val="nil"/>
              <w:left w:val="nil"/>
              <w:bottom w:val="nil"/>
              <w:right w:val="nil"/>
            </w:tcBorders>
            <w:shd w:val="clear" w:color="auto" w:fill="auto"/>
          </w:tcPr>
          <w:p>
            <w:pPr>
              <w:pStyle w:val="54"/>
              <w:spacing w:before="0" w:beforeLines="0"/>
              <w:rPr>
                <w:szCs w:val="22"/>
              </w:rPr>
            </w:pPr>
            <w:bookmarkStart w:id="516" w:name="_Toc12942"/>
            <w:r>
              <w:rPr>
                <w:rFonts w:hint="eastAsia"/>
                <w:szCs w:val="22"/>
              </w:rPr>
              <w:t>今日是否签到</w:t>
            </w:r>
            <w:bookmarkEnd w:id="51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nil"/>
              <w:left w:val="nil"/>
              <w:bottom w:val="nil"/>
              <w:right w:val="nil"/>
            </w:tcBorders>
            <w:shd w:val="clear" w:color="auto" w:fill="auto"/>
          </w:tcPr>
          <w:p>
            <w:pPr>
              <w:pStyle w:val="54"/>
              <w:spacing w:before="0" w:beforeLines="0"/>
              <w:rPr>
                <w:szCs w:val="22"/>
              </w:rPr>
            </w:pPr>
            <w:bookmarkStart w:id="517" w:name="_Toc3424"/>
            <w:r>
              <w:rPr>
                <w:rFonts w:hint="eastAsia"/>
                <w:szCs w:val="22"/>
              </w:rPr>
              <w:t>continue_sign_day</w:t>
            </w:r>
            <w:bookmarkEnd w:id="517"/>
          </w:p>
        </w:tc>
        <w:tc>
          <w:tcPr>
            <w:tcW w:w="1419" w:type="dxa"/>
            <w:tcBorders>
              <w:top w:val="nil"/>
              <w:left w:val="nil"/>
              <w:bottom w:val="nil"/>
              <w:right w:val="nil"/>
            </w:tcBorders>
            <w:shd w:val="clear" w:color="auto" w:fill="auto"/>
          </w:tcPr>
          <w:p>
            <w:pPr>
              <w:pStyle w:val="54"/>
              <w:spacing w:before="0" w:beforeLines="0"/>
              <w:rPr>
                <w:szCs w:val="22"/>
              </w:rPr>
            </w:pPr>
            <w:bookmarkStart w:id="518" w:name="_Toc1434"/>
            <w:r>
              <w:rPr>
                <w:rFonts w:hint="eastAsia"/>
                <w:szCs w:val="22"/>
              </w:rPr>
              <w:t>int</w:t>
            </w:r>
            <w:bookmarkEnd w:id="518"/>
          </w:p>
        </w:tc>
        <w:tc>
          <w:tcPr>
            <w:tcW w:w="843" w:type="dxa"/>
            <w:tcBorders>
              <w:top w:val="nil"/>
              <w:left w:val="nil"/>
              <w:bottom w:val="nil"/>
              <w:right w:val="nil"/>
            </w:tcBorders>
            <w:shd w:val="clear" w:color="auto" w:fill="auto"/>
          </w:tcPr>
          <w:p>
            <w:pPr>
              <w:pStyle w:val="54"/>
              <w:spacing w:before="0" w:beforeLines="0"/>
              <w:rPr>
                <w:szCs w:val="22"/>
              </w:rPr>
            </w:pPr>
            <w:bookmarkStart w:id="519" w:name="_Toc13773"/>
            <w:r>
              <w:rPr>
                <w:rFonts w:hint="eastAsia"/>
                <w:szCs w:val="22"/>
              </w:rPr>
              <w:t>4</w:t>
            </w:r>
            <w:bookmarkEnd w:id="519"/>
          </w:p>
        </w:tc>
        <w:tc>
          <w:tcPr>
            <w:tcW w:w="816" w:type="dxa"/>
            <w:tcBorders>
              <w:top w:val="nil"/>
              <w:left w:val="nil"/>
              <w:bottom w:val="nil"/>
              <w:right w:val="nil"/>
            </w:tcBorders>
            <w:shd w:val="clear" w:color="auto" w:fill="auto"/>
          </w:tcPr>
          <w:p>
            <w:pPr>
              <w:pStyle w:val="54"/>
              <w:spacing w:before="0" w:beforeLines="0"/>
              <w:rPr>
                <w:szCs w:val="22"/>
              </w:rPr>
            </w:pPr>
            <w:bookmarkStart w:id="520" w:name="_Toc452"/>
            <w:r>
              <w:rPr>
                <w:rFonts w:hint="eastAsia"/>
                <w:szCs w:val="22"/>
              </w:rPr>
              <w:t>Null</w:t>
            </w:r>
            <w:bookmarkEnd w:id="520"/>
          </w:p>
        </w:tc>
        <w:tc>
          <w:tcPr>
            <w:tcW w:w="1369"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550" w:type="dxa"/>
            <w:tcBorders>
              <w:top w:val="nil"/>
              <w:left w:val="nil"/>
              <w:bottom w:val="nil"/>
              <w:right w:val="nil"/>
            </w:tcBorders>
            <w:shd w:val="clear" w:color="auto" w:fill="auto"/>
          </w:tcPr>
          <w:p>
            <w:pPr>
              <w:pStyle w:val="54"/>
              <w:spacing w:before="0" w:beforeLines="0"/>
              <w:rPr>
                <w:szCs w:val="22"/>
              </w:rPr>
            </w:pPr>
            <w:bookmarkStart w:id="521" w:name="_Toc21150"/>
            <w:r>
              <w:rPr>
                <w:rFonts w:hint="eastAsia"/>
                <w:szCs w:val="22"/>
              </w:rPr>
              <w:t>连续签到天数</w:t>
            </w:r>
            <w:bookmarkEnd w:id="52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nil"/>
              <w:left w:val="nil"/>
              <w:bottom w:val="nil"/>
              <w:right w:val="nil"/>
            </w:tcBorders>
            <w:shd w:val="clear" w:color="auto" w:fill="auto"/>
          </w:tcPr>
          <w:p>
            <w:pPr>
              <w:pStyle w:val="54"/>
              <w:spacing w:before="0" w:beforeLines="0"/>
              <w:rPr>
                <w:szCs w:val="22"/>
              </w:rPr>
            </w:pPr>
            <w:bookmarkStart w:id="522" w:name="_Toc8831"/>
            <w:r>
              <w:rPr>
                <w:rFonts w:hint="eastAsia"/>
                <w:szCs w:val="22"/>
              </w:rPr>
              <w:t>sign_time</w:t>
            </w:r>
            <w:bookmarkEnd w:id="522"/>
          </w:p>
        </w:tc>
        <w:tc>
          <w:tcPr>
            <w:tcW w:w="1419" w:type="dxa"/>
            <w:tcBorders>
              <w:top w:val="nil"/>
              <w:left w:val="nil"/>
              <w:bottom w:val="nil"/>
              <w:right w:val="nil"/>
            </w:tcBorders>
            <w:shd w:val="clear" w:color="auto" w:fill="auto"/>
          </w:tcPr>
          <w:p>
            <w:pPr>
              <w:pStyle w:val="54"/>
              <w:spacing w:before="0" w:beforeLines="0"/>
              <w:rPr>
                <w:szCs w:val="22"/>
              </w:rPr>
            </w:pPr>
            <w:bookmarkStart w:id="523" w:name="_Toc2432"/>
            <w:r>
              <w:rPr>
                <w:rFonts w:hint="eastAsia"/>
                <w:szCs w:val="22"/>
              </w:rPr>
              <w:t>int</w:t>
            </w:r>
            <w:bookmarkEnd w:id="523"/>
          </w:p>
        </w:tc>
        <w:tc>
          <w:tcPr>
            <w:tcW w:w="843" w:type="dxa"/>
            <w:tcBorders>
              <w:top w:val="nil"/>
              <w:left w:val="nil"/>
              <w:bottom w:val="nil"/>
              <w:right w:val="nil"/>
            </w:tcBorders>
            <w:shd w:val="clear" w:color="auto" w:fill="auto"/>
          </w:tcPr>
          <w:p>
            <w:pPr>
              <w:pStyle w:val="54"/>
              <w:spacing w:before="0" w:beforeLines="0"/>
              <w:rPr>
                <w:szCs w:val="22"/>
              </w:rPr>
            </w:pPr>
            <w:bookmarkStart w:id="524" w:name="_Toc14017"/>
            <w:r>
              <w:rPr>
                <w:rFonts w:hint="eastAsia"/>
                <w:szCs w:val="22"/>
              </w:rPr>
              <w:t>11</w:t>
            </w:r>
            <w:bookmarkEnd w:id="524"/>
          </w:p>
        </w:tc>
        <w:tc>
          <w:tcPr>
            <w:tcW w:w="816" w:type="dxa"/>
            <w:tcBorders>
              <w:top w:val="nil"/>
              <w:left w:val="nil"/>
              <w:bottom w:val="nil"/>
              <w:right w:val="nil"/>
            </w:tcBorders>
            <w:shd w:val="clear" w:color="auto" w:fill="auto"/>
          </w:tcPr>
          <w:p>
            <w:pPr>
              <w:pStyle w:val="54"/>
              <w:spacing w:before="0" w:beforeLines="0"/>
              <w:rPr>
                <w:szCs w:val="22"/>
              </w:rPr>
            </w:pPr>
            <w:bookmarkStart w:id="525" w:name="_Toc5536"/>
            <w:r>
              <w:rPr>
                <w:rFonts w:hint="eastAsia"/>
                <w:szCs w:val="22"/>
              </w:rPr>
              <w:t>Null</w:t>
            </w:r>
            <w:bookmarkEnd w:id="525"/>
          </w:p>
        </w:tc>
        <w:tc>
          <w:tcPr>
            <w:tcW w:w="1369" w:type="dxa"/>
            <w:tcBorders>
              <w:top w:val="nil"/>
              <w:left w:val="nil"/>
              <w:bottom w:val="nil"/>
              <w:right w:val="nil"/>
            </w:tcBorders>
            <w:shd w:val="clear" w:color="auto" w:fill="auto"/>
          </w:tcPr>
          <w:p>
            <w:pPr>
              <w:pStyle w:val="54"/>
              <w:spacing w:before="0" w:beforeLines="0"/>
              <w:rPr>
                <w:szCs w:val="22"/>
              </w:rPr>
            </w:pPr>
          </w:p>
        </w:tc>
        <w:tc>
          <w:tcPr>
            <w:tcW w:w="1140" w:type="dxa"/>
            <w:tcBorders>
              <w:top w:val="nil"/>
              <w:left w:val="nil"/>
              <w:bottom w:val="nil"/>
              <w:right w:val="nil"/>
            </w:tcBorders>
            <w:shd w:val="clear" w:color="auto" w:fill="auto"/>
          </w:tcPr>
          <w:p>
            <w:pPr>
              <w:pStyle w:val="54"/>
              <w:spacing w:before="0" w:beforeLines="0"/>
              <w:rPr>
                <w:szCs w:val="22"/>
              </w:rPr>
            </w:pPr>
          </w:p>
        </w:tc>
        <w:tc>
          <w:tcPr>
            <w:tcW w:w="1550" w:type="dxa"/>
            <w:tcBorders>
              <w:top w:val="nil"/>
              <w:left w:val="nil"/>
              <w:bottom w:val="nil"/>
              <w:right w:val="nil"/>
            </w:tcBorders>
            <w:shd w:val="clear" w:color="auto" w:fill="auto"/>
          </w:tcPr>
          <w:p>
            <w:pPr>
              <w:pStyle w:val="54"/>
              <w:spacing w:before="0" w:beforeLines="0"/>
              <w:rPr>
                <w:szCs w:val="22"/>
              </w:rPr>
            </w:pPr>
            <w:bookmarkStart w:id="526" w:name="_Toc21723"/>
            <w:r>
              <w:rPr>
                <w:rFonts w:hint="eastAsia"/>
                <w:szCs w:val="22"/>
              </w:rPr>
              <w:t>签到时间戳</w:t>
            </w:r>
            <w:bookmarkEnd w:id="5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0" w:type="dxa"/>
            <w:tcBorders>
              <w:top w:val="nil"/>
              <w:left w:val="nil"/>
              <w:bottom w:val="single" w:color="auto" w:sz="4" w:space="0"/>
              <w:right w:val="nil"/>
            </w:tcBorders>
            <w:shd w:val="clear" w:color="auto" w:fill="auto"/>
          </w:tcPr>
          <w:p>
            <w:pPr>
              <w:pStyle w:val="54"/>
              <w:spacing w:before="0" w:beforeLines="0"/>
              <w:rPr>
                <w:szCs w:val="22"/>
              </w:rPr>
            </w:pPr>
            <w:bookmarkStart w:id="527" w:name="_Toc22821"/>
            <w:r>
              <w:rPr>
                <w:rFonts w:hint="eastAsia"/>
                <w:szCs w:val="22"/>
              </w:rPr>
              <w:t>beili_num</w:t>
            </w:r>
            <w:bookmarkEnd w:id="527"/>
          </w:p>
        </w:tc>
        <w:tc>
          <w:tcPr>
            <w:tcW w:w="1419" w:type="dxa"/>
            <w:tcBorders>
              <w:top w:val="nil"/>
              <w:left w:val="nil"/>
              <w:bottom w:val="single" w:color="auto" w:sz="4" w:space="0"/>
              <w:right w:val="nil"/>
            </w:tcBorders>
            <w:shd w:val="clear" w:color="auto" w:fill="auto"/>
          </w:tcPr>
          <w:p>
            <w:pPr>
              <w:pStyle w:val="54"/>
              <w:spacing w:before="0" w:beforeLines="0"/>
              <w:rPr>
                <w:szCs w:val="22"/>
              </w:rPr>
            </w:pPr>
            <w:bookmarkStart w:id="528" w:name="_Toc18263"/>
            <w:r>
              <w:rPr>
                <w:rFonts w:hint="eastAsia"/>
                <w:szCs w:val="22"/>
              </w:rPr>
              <w:t>int</w:t>
            </w:r>
            <w:bookmarkEnd w:id="528"/>
          </w:p>
        </w:tc>
        <w:tc>
          <w:tcPr>
            <w:tcW w:w="843" w:type="dxa"/>
            <w:tcBorders>
              <w:top w:val="nil"/>
              <w:left w:val="nil"/>
              <w:bottom w:val="single" w:color="auto" w:sz="4" w:space="0"/>
              <w:right w:val="nil"/>
            </w:tcBorders>
            <w:shd w:val="clear" w:color="auto" w:fill="auto"/>
          </w:tcPr>
          <w:p>
            <w:pPr>
              <w:pStyle w:val="54"/>
              <w:spacing w:before="0" w:beforeLines="0"/>
              <w:rPr>
                <w:szCs w:val="22"/>
              </w:rPr>
            </w:pPr>
            <w:bookmarkStart w:id="529" w:name="_Toc2624"/>
            <w:r>
              <w:rPr>
                <w:rFonts w:hint="eastAsia"/>
                <w:szCs w:val="22"/>
              </w:rPr>
              <w:t>5</w:t>
            </w:r>
            <w:bookmarkEnd w:id="529"/>
          </w:p>
        </w:tc>
        <w:tc>
          <w:tcPr>
            <w:tcW w:w="816" w:type="dxa"/>
            <w:tcBorders>
              <w:top w:val="nil"/>
              <w:left w:val="nil"/>
              <w:bottom w:val="single" w:color="auto" w:sz="4" w:space="0"/>
              <w:right w:val="nil"/>
            </w:tcBorders>
            <w:shd w:val="clear" w:color="auto" w:fill="auto"/>
          </w:tcPr>
          <w:p>
            <w:pPr>
              <w:pStyle w:val="54"/>
              <w:spacing w:before="0" w:beforeLines="0"/>
              <w:rPr>
                <w:szCs w:val="22"/>
              </w:rPr>
            </w:pPr>
            <w:bookmarkStart w:id="530" w:name="_Toc23797"/>
            <w:r>
              <w:rPr>
                <w:rFonts w:hint="eastAsia"/>
                <w:szCs w:val="22"/>
              </w:rPr>
              <w:t>Null</w:t>
            </w:r>
            <w:bookmarkEnd w:id="530"/>
          </w:p>
        </w:tc>
        <w:tc>
          <w:tcPr>
            <w:tcW w:w="1369" w:type="dxa"/>
            <w:tcBorders>
              <w:top w:val="nil"/>
              <w:left w:val="nil"/>
              <w:bottom w:val="single" w:color="auto" w:sz="4" w:space="0"/>
              <w:right w:val="nil"/>
            </w:tcBorders>
            <w:shd w:val="clear" w:color="auto" w:fill="auto"/>
          </w:tcPr>
          <w:p>
            <w:pPr>
              <w:pStyle w:val="54"/>
              <w:spacing w:before="0" w:beforeLines="0"/>
              <w:rPr>
                <w:szCs w:val="22"/>
              </w:rPr>
            </w:pPr>
          </w:p>
        </w:tc>
        <w:tc>
          <w:tcPr>
            <w:tcW w:w="1140" w:type="dxa"/>
            <w:tcBorders>
              <w:top w:val="nil"/>
              <w:left w:val="nil"/>
              <w:bottom w:val="single" w:color="auto" w:sz="4" w:space="0"/>
              <w:right w:val="nil"/>
            </w:tcBorders>
            <w:shd w:val="clear" w:color="auto" w:fill="auto"/>
          </w:tcPr>
          <w:p>
            <w:pPr>
              <w:pStyle w:val="54"/>
              <w:spacing w:before="0" w:beforeLines="0"/>
              <w:rPr>
                <w:szCs w:val="22"/>
              </w:rPr>
            </w:pPr>
          </w:p>
        </w:tc>
        <w:tc>
          <w:tcPr>
            <w:tcW w:w="1550" w:type="dxa"/>
            <w:tcBorders>
              <w:top w:val="nil"/>
              <w:left w:val="nil"/>
              <w:bottom w:val="single" w:color="auto" w:sz="4" w:space="0"/>
              <w:right w:val="nil"/>
            </w:tcBorders>
            <w:shd w:val="clear" w:color="auto" w:fill="auto"/>
          </w:tcPr>
          <w:p>
            <w:pPr>
              <w:pStyle w:val="54"/>
              <w:spacing w:before="0" w:beforeLines="0"/>
              <w:rPr>
                <w:szCs w:val="22"/>
              </w:rPr>
            </w:pPr>
            <w:bookmarkStart w:id="531" w:name="_Toc1719"/>
            <w:r>
              <w:rPr>
                <w:rFonts w:hint="eastAsia"/>
                <w:szCs w:val="22"/>
              </w:rPr>
              <w:t>贝利数</w:t>
            </w:r>
            <w:bookmarkEnd w:id="531"/>
          </w:p>
        </w:tc>
      </w:tr>
    </w:tbl>
    <w:p>
      <w:pPr>
        <w:pStyle w:val="44"/>
        <w:ind w:left="240" w:leftChars="100"/>
        <w:rPr>
          <w:lang w:eastAsia="zh-CN"/>
        </w:rPr>
      </w:pPr>
    </w:p>
    <w:p>
      <w:pPr>
        <w:pStyle w:val="44"/>
        <w:ind w:left="240" w:leftChars="100"/>
        <w:rPr>
          <w:lang w:eastAsia="zh-CN"/>
        </w:rPr>
      </w:pPr>
      <w:r>
        <w:rPr>
          <w:rFonts w:hint="eastAsia"/>
          <w:lang w:eastAsia="zh-CN"/>
        </w:rPr>
        <w:t>签到表【sign】是存放用户签到签到信息的，是用户表的延伸。</w:t>
      </w:r>
    </w:p>
    <w:p>
      <w:pPr>
        <w:pStyle w:val="2"/>
        <w:spacing w:before="120" w:after="240"/>
        <w:ind w:firstLine="480"/>
        <w:jc w:val="both"/>
        <w:rPr>
          <w:sz w:val="24"/>
          <w:szCs w:val="32"/>
        </w:rPr>
      </w:pPr>
      <w:r>
        <w:rPr>
          <w:rFonts w:hint="eastAsia"/>
          <w:sz w:val="24"/>
          <w:szCs w:val="32"/>
        </w:rPr>
        <w:t>系统包含的所有数据表总体情况如图5.</w:t>
      </w:r>
      <w:r>
        <w:rPr>
          <w:sz w:val="24"/>
          <w:szCs w:val="32"/>
        </w:rPr>
        <w:t>9</w:t>
      </w:r>
      <w:r>
        <w:rPr>
          <w:rFonts w:hint="eastAsia"/>
          <w:sz w:val="24"/>
          <w:szCs w:val="32"/>
        </w:rPr>
        <w:t>所示，总共包括22个表，由于篇幅限制，具体表格不再一一详细列出。</w:t>
      </w:r>
    </w:p>
    <w:p>
      <w:pPr>
        <w:pStyle w:val="2"/>
        <w:ind w:firstLine="420"/>
      </w:pPr>
      <w:bookmarkStart w:id="532" w:name="_Toc41656974"/>
      <w:bookmarkStart w:id="533" w:name="_Toc41818899"/>
      <w:bookmarkStart w:id="534" w:name="_Toc41753266"/>
      <w:r>
        <w:pict>
          <v:shape id="_x0000_i1029" o:spt="75" type="#_x0000_t75" style="height:303pt;width:448.2pt;" filled="f" o:preferrelative="t" stroked="f" coordsize="21600,21600">
            <v:path/>
            <v:fill on="f" focussize="0,0"/>
            <v:stroke on="f" joinstyle="miter"/>
            <v:imagedata r:id="rId27" o:title=""/>
            <o:lock v:ext="edit" aspectratio="t"/>
            <w10:wrap type="none"/>
            <w10:anchorlock/>
          </v:shape>
        </w:pict>
      </w:r>
    </w:p>
    <w:p>
      <w:pPr>
        <w:pStyle w:val="2"/>
        <w:ind w:firstLine="420"/>
        <w:jc w:val="center"/>
      </w:pPr>
      <w:r>
        <w:rPr>
          <w:rFonts w:hint="eastAsia"/>
        </w:rPr>
        <w:t>图5.2  数据表总览图</w:t>
      </w:r>
      <w:bookmarkEnd w:id="532"/>
      <w:bookmarkEnd w:id="533"/>
      <w:bookmarkEnd w:id="534"/>
    </w:p>
    <w:p>
      <w:pPr>
        <w:pStyle w:val="2"/>
        <w:spacing w:before="120" w:after="240"/>
        <w:ind w:firstLine="420"/>
      </w:pPr>
    </w:p>
    <w:p>
      <w:pPr>
        <w:pStyle w:val="51"/>
        <w:spacing w:before="0" w:beforeLines="0" w:after="220"/>
        <w:jc w:val="both"/>
        <w:outlineLvl w:val="0"/>
        <w:rPr>
          <w:b w:val="0"/>
          <w:bCs/>
          <w:sz w:val="30"/>
          <w:szCs w:val="30"/>
        </w:rPr>
      </w:pPr>
      <w:bookmarkStart w:id="535" w:name="_Toc9222"/>
      <w:r>
        <w:br w:type="page"/>
      </w:r>
      <w:bookmarkStart w:id="536" w:name="_Toc24711"/>
      <w:r>
        <w:rPr>
          <w:b w:val="0"/>
          <w:bCs/>
          <w:sz w:val="30"/>
          <w:szCs w:val="30"/>
        </w:rPr>
        <w:t xml:space="preserve">6  </w:t>
      </w:r>
      <w:r>
        <w:rPr>
          <w:rFonts w:hint="eastAsia"/>
          <w:b w:val="0"/>
          <w:bCs/>
          <w:sz w:val="30"/>
          <w:szCs w:val="30"/>
        </w:rPr>
        <w:t>系统详细设计与实现</w:t>
      </w:r>
      <w:bookmarkEnd w:id="108"/>
      <w:bookmarkEnd w:id="535"/>
      <w:bookmarkEnd w:id="536"/>
    </w:p>
    <w:p>
      <w:pPr>
        <w:pStyle w:val="4"/>
        <w:spacing w:before="163"/>
      </w:pPr>
      <w:bookmarkStart w:id="537" w:name="_Toc16687"/>
      <w:bookmarkStart w:id="538" w:name="_Toc28526"/>
      <w:bookmarkStart w:id="539" w:name="_Toc357778043"/>
      <w:bookmarkStart w:id="540" w:name="_Toc27982"/>
      <w:r>
        <w:t>6</w:t>
      </w:r>
      <w:r>
        <w:rPr>
          <w:rFonts w:hint="eastAsia"/>
        </w:rPr>
        <w:t>.1</w:t>
      </w:r>
      <w:r>
        <w:t xml:space="preserve"> </w:t>
      </w:r>
      <w:r>
        <w:rPr>
          <w:rFonts w:hint="eastAsia"/>
        </w:rPr>
        <w:t xml:space="preserve"> App界面设计的四点原则</w:t>
      </w:r>
      <w:bookmarkEnd w:id="537"/>
      <w:bookmarkEnd w:id="538"/>
    </w:p>
    <w:p>
      <w:pPr>
        <w:pStyle w:val="44"/>
        <w:ind w:firstLine="420" w:firstLineChars="0"/>
        <w:rPr>
          <w:lang w:eastAsia="zh-CN"/>
        </w:rPr>
      </w:pPr>
      <w:bookmarkStart w:id="541" w:name="_Toc1818"/>
      <w:r>
        <w:rPr>
          <w:rFonts w:hint="eastAsia"/>
          <w:lang w:eastAsia="zh-CN"/>
        </w:rPr>
        <w:t>（1）一致性原则</w:t>
      </w:r>
      <w:bookmarkEnd w:id="541"/>
    </w:p>
    <w:p>
      <w:pPr>
        <w:pStyle w:val="44"/>
        <w:rPr>
          <w:lang w:eastAsia="zh-CN"/>
        </w:rPr>
      </w:pPr>
      <w:r>
        <w:rPr>
          <w:rFonts w:hint="eastAsia"/>
          <w:lang w:eastAsia="zh-CN"/>
        </w:rPr>
        <w:t xml:space="preserve"> 所谓的一致性有两个方面，一是通过视觉结构、视觉层次、视觉元素等达到设计的统一整体，即从App的logo到内部的风格、布局、页面跳转、文字风格、图片图标风格始终保持一致；其次是在不同的终端，由于尺寸不同，都要始终保持相同的风格。</w:t>
      </w:r>
    </w:p>
    <w:p>
      <w:pPr>
        <w:pStyle w:val="44"/>
        <w:rPr>
          <w:lang w:eastAsia="zh-CN"/>
        </w:rPr>
      </w:pPr>
      <w:bookmarkStart w:id="542" w:name="_Toc6432"/>
      <w:r>
        <w:rPr>
          <w:rFonts w:hint="eastAsia"/>
          <w:lang w:eastAsia="zh-CN"/>
        </w:rPr>
        <w:t>（2）沟通性原则</w:t>
      </w:r>
      <w:bookmarkEnd w:id="542"/>
    </w:p>
    <w:p>
      <w:pPr>
        <w:pStyle w:val="44"/>
        <w:rPr>
          <w:lang w:eastAsia="zh-CN"/>
        </w:rPr>
      </w:pPr>
      <w:r>
        <w:rPr>
          <w:rFonts w:hint="eastAsia"/>
          <w:lang w:eastAsia="zh-CN"/>
        </w:rPr>
        <w:t>现阶段的App是通过触摸、点击的方式和用户进行沟通，不再有按键上的触感，而App只能给予用户视觉和听觉上的反馈，如果用户用户操作之后没有得到很好的反馈，将会导致用户在于界面交互的过程中不知道发生了什么，进而出现挫败感。</w:t>
      </w:r>
    </w:p>
    <w:p>
      <w:pPr>
        <w:pStyle w:val="44"/>
        <w:rPr>
          <w:lang w:eastAsia="zh-CN"/>
        </w:rPr>
      </w:pPr>
      <w:bookmarkStart w:id="543" w:name="_Toc17374"/>
      <w:r>
        <w:rPr>
          <w:rFonts w:hint="eastAsia"/>
          <w:lang w:eastAsia="zh-CN"/>
        </w:rPr>
        <w:t>（3）</w:t>
      </w:r>
      <w:r>
        <w:rPr>
          <w:lang w:eastAsia="zh-CN"/>
        </w:rPr>
        <w:t>用户个性体验原则</w:t>
      </w:r>
      <w:bookmarkEnd w:id="543"/>
    </w:p>
    <w:p>
      <w:pPr>
        <w:pStyle w:val="44"/>
        <w:rPr>
          <w:lang w:eastAsia="zh-CN"/>
        </w:rPr>
      </w:pPr>
      <w:r>
        <w:rPr>
          <w:rFonts w:hint="eastAsia"/>
          <w:lang w:eastAsia="zh-CN"/>
        </w:rPr>
        <w:t>以用户为中心，通过深入的调研，寻找出用户的迫切需求，提高用户的参与度满足用户的个性化需求，移动互联网发展到今天，同一个功能的A</w:t>
      </w:r>
      <w:r>
        <w:rPr>
          <w:lang w:eastAsia="zh-CN"/>
        </w:rPr>
        <w:t>p</w:t>
      </w:r>
      <w:r>
        <w:rPr>
          <w:rFonts w:hint="eastAsia"/>
          <w:lang w:eastAsia="zh-CN"/>
        </w:rPr>
        <w:t>p可能有几百种，避免被同质化，保持品牌的独特风格是最重要的。</w:t>
      </w:r>
    </w:p>
    <w:p>
      <w:pPr>
        <w:pStyle w:val="44"/>
        <w:numPr>
          <w:ilvl w:val="0"/>
          <w:numId w:val="1"/>
        </w:numPr>
        <w:ind w:firstLine="420" w:firstLineChars="0"/>
      </w:pPr>
      <w:bookmarkStart w:id="544" w:name="_Toc7521"/>
      <w:r>
        <w:t>环境原则</w:t>
      </w:r>
      <w:bookmarkEnd w:id="544"/>
    </w:p>
    <w:p>
      <w:pPr>
        <w:pStyle w:val="44"/>
        <w:rPr>
          <w:lang w:eastAsia="zh-CN"/>
        </w:rPr>
      </w:pPr>
      <w:r>
        <w:rPr>
          <w:rFonts w:hint="eastAsia"/>
          <w:lang w:eastAsia="zh-CN"/>
        </w:rPr>
        <w:t>App运行的系统和用户的操作环境是环境原则需要考虑的两个问题，成熟的互联网软件甚至需要考虑率到用户使用</w:t>
      </w:r>
      <w:r>
        <w:rPr>
          <w:color w:val="000000"/>
          <w:lang w:eastAsia="zh-CN"/>
        </w:rPr>
        <w:t>App</w:t>
      </w:r>
      <w:r>
        <w:rPr>
          <w:rFonts w:hint="eastAsia"/>
          <w:lang w:eastAsia="zh-CN"/>
        </w:rPr>
        <w:t>时是在走路还是休息，甚至要考虑到是在乘车还是跑步，</w:t>
      </w:r>
      <w:r>
        <w:rPr>
          <w:lang w:eastAsia="zh-CN"/>
        </w:rPr>
        <w:t>灵活运用移动设备硬件功能，如重力感应器、GPS、摄像头等，提高用户与A</w:t>
      </w:r>
      <w:r>
        <w:rPr>
          <w:rFonts w:hint="eastAsia"/>
          <w:lang w:eastAsia="zh-CN"/>
        </w:rPr>
        <w:t>pp</w:t>
      </w:r>
      <w:r>
        <w:rPr>
          <w:lang w:eastAsia="zh-CN"/>
        </w:rPr>
        <w:t>参与度。</w:t>
      </w:r>
    </w:p>
    <w:p>
      <w:pPr>
        <w:pStyle w:val="4"/>
        <w:spacing w:before="163"/>
      </w:pPr>
      <w:bookmarkStart w:id="545" w:name="_Toc20243"/>
      <w:bookmarkStart w:id="546" w:name="_Toc14456"/>
      <w:r>
        <w:t>6</w:t>
      </w:r>
      <w:r>
        <w:rPr>
          <w:rFonts w:hint="eastAsia"/>
        </w:rPr>
        <w:t>.2</w:t>
      </w:r>
      <w:r>
        <w:t xml:space="preserve"> </w:t>
      </w:r>
      <w:r>
        <w:rPr>
          <w:rFonts w:hint="eastAsia"/>
        </w:rPr>
        <w:t xml:space="preserve"> App端</w:t>
      </w:r>
      <w:bookmarkEnd w:id="545"/>
      <w:r>
        <w:rPr>
          <w:rFonts w:hint="eastAsia"/>
        </w:rPr>
        <w:t>主要功能实现</w:t>
      </w:r>
      <w:bookmarkEnd w:id="546"/>
    </w:p>
    <w:p>
      <w:pPr>
        <w:pStyle w:val="5"/>
        <w:spacing w:before="163"/>
        <w:ind w:left="0" w:leftChars="0" w:rightChars="0"/>
      </w:pPr>
      <w:bookmarkStart w:id="547" w:name="_Toc7117"/>
      <w:r>
        <w:t>6</w:t>
      </w:r>
      <w:r>
        <w:rPr>
          <w:rFonts w:hint="eastAsia"/>
        </w:rPr>
        <w:t>.2.1</w:t>
      </w:r>
      <w:r>
        <w:t xml:space="preserve">  </w:t>
      </w:r>
      <w:r>
        <w:rPr>
          <w:rFonts w:hint="eastAsia"/>
        </w:rPr>
        <w:t>登录注册模块</w:t>
      </w:r>
      <w:bookmarkEnd w:id="547"/>
    </w:p>
    <w:p>
      <w:pPr>
        <w:pStyle w:val="44"/>
        <w:ind w:firstLineChars="0"/>
        <w:rPr>
          <w:lang w:eastAsia="zh-CN"/>
        </w:rPr>
      </w:pPr>
      <w:r>
        <w:rPr>
          <w:rFonts w:hint="eastAsia"/>
          <w:lang w:eastAsia="zh-CN"/>
        </w:rPr>
        <w:t>（1）页面功能</w:t>
      </w:r>
    </w:p>
    <w:p>
      <w:pPr>
        <w:pStyle w:val="44"/>
        <w:ind w:firstLineChars="0"/>
        <w:rPr>
          <w:lang w:eastAsia="zh-CN"/>
        </w:rPr>
      </w:pPr>
      <w:r>
        <w:rPr>
          <w:rFonts w:hint="eastAsia"/>
          <w:lang w:eastAsia="zh-CN"/>
        </w:rPr>
        <w:t>若用户想体验更多登录后的功能如：签到、发表文章、聊天、个人中心、关注、点赞、点踩、评论等，需要进行注册，用户输入邮箱后获取验证码，在验证码会进行倒计时，在</w:t>
      </w:r>
      <w:r>
        <w:rPr>
          <w:lang w:eastAsia="zh-CN"/>
        </w:rPr>
        <w:t>120</w:t>
      </w:r>
      <w:r>
        <w:rPr>
          <w:rFonts w:hint="eastAsia"/>
          <w:lang w:eastAsia="zh-CN"/>
        </w:rPr>
        <w:t>s内完成注册。输入用户名和密码，用户名用于登录不能被使用过，密码限制条件是六位以上。经过校验通过即注册成功，使用用户名和密码进行登录，可使用全部功能。注册和登录并不是使用App必须要进行的操作，前面提到App并不是管理系统必须登录才能访问，而在App中“游客”身份从数据库的层面上说也应该具有大多数的查询权限。</w:t>
      </w:r>
    </w:p>
    <w:p>
      <w:pPr>
        <w:pStyle w:val="2"/>
        <w:spacing w:before="120" w:after="240"/>
        <w:ind w:firstLine="420"/>
      </w:pPr>
      <w:r>
        <w:pict>
          <v:shape id="_x0000_i1030" o:spt="75" type="#_x0000_t75" style="height:363.6pt;width:204pt;" filled="f" o:preferrelative="t" stroked="f" coordsize="21600,21600">
            <v:path/>
            <v:fill on="f" focussize="0,0"/>
            <v:stroke on="f" joinstyle="miter"/>
            <v:imagedata r:id="rId28" croptop="2586f" cropright="660f" cropbottom="3996f" o:title=""/>
            <o:lock v:ext="edit" aspectratio="t"/>
            <w10:wrap type="none"/>
            <w10:anchorlock/>
          </v:shape>
        </w:pict>
      </w:r>
      <w:r>
        <w:pict>
          <v:shape id="_x0000_i1031" o:spt="75" type="#_x0000_t75" style="height:361.35pt;width:202.9pt;" filled="f" o:preferrelative="t" stroked="f" coordsize="21600,21600">
            <v:path/>
            <v:fill on="f" focussize="0,0"/>
            <v:stroke on="f"/>
            <v:imagedata r:id="rId29" o:title=""/>
            <o:lock v:ext="edit" aspectratio="t"/>
            <w10:wrap type="none"/>
            <w10:anchorlock/>
          </v:shape>
        </w:pict>
      </w:r>
    </w:p>
    <w:p>
      <w:pPr>
        <w:pStyle w:val="2"/>
        <w:spacing w:after="326" w:afterLines="100" w:line="240" w:lineRule="auto"/>
        <w:ind w:left="840" w:firstLine="420"/>
      </w:pPr>
      <w:r>
        <w:rPr>
          <w:rStyle w:val="61"/>
          <w:rFonts w:hint="eastAsia"/>
        </w:rPr>
        <w:t xml:space="preserve">图6.1  登录界面   </w:t>
      </w:r>
      <w:r>
        <w:rPr>
          <w:rFonts w:hint="eastAsia"/>
        </w:rPr>
        <w:t xml:space="preserve">                              图6.2  注册界面</w:t>
      </w:r>
    </w:p>
    <w:p>
      <w:pPr>
        <w:pStyle w:val="44"/>
        <w:ind w:left="480" w:firstLine="0" w:firstLineChars="0"/>
        <w:rPr>
          <w:lang w:eastAsia="zh-CN"/>
        </w:rPr>
      </w:pPr>
      <w:r>
        <w:rPr>
          <w:rFonts w:hint="eastAsia"/>
          <w:lang w:eastAsia="zh-CN"/>
        </w:rPr>
        <w:t>（1）功能实现</w:t>
      </w:r>
    </w:p>
    <w:p>
      <w:pPr>
        <w:pStyle w:val="44"/>
        <w:ind w:firstLine="420" w:firstLineChars="0"/>
        <w:rPr>
          <w:lang w:eastAsia="zh-CN"/>
        </w:rPr>
      </w:pPr>
      <w:r>
        <w:rPr>
          <w:rFonts w:hint="eastAsia"/>
          <w:lang w:eastAsia="zh-CN"/>
        </w:rPr>
        <w:t>数据库的密码是不能直接暴露出来的，我这里采用的的MD5加密算法，MD5算法是一种可逆的加密算法，所以在加密之后进行加“盐”，这里是将用户名连接密码连接“盐”字段进行加密。</w:t>
      </w:r>
    </w:p>
    <w:p>
      <w:pPr>
        <w:pStyle w:val="44"/>
        <w:ind w:firstLine="420" w:firstLineChars="0"/>
        <w:rPr>
          <w:lang w:eastAsia="zh-CN"/>
        </w:rPr>
      </w:pPr>
      <w:r>
        <w:rPr>
          <w:rFonts w:hint="eastAsia"/>
          <w:lang w:eastAsia="zh-CN"/>
        </w:rPr>
        <w:t>在Spring Boot中发送邮件的功能通过SimpleMailMessage对象调用对应的函数对发件人的邮箱、收件人的邮箱、发送时间、发送内容进行配置即可。前提是要在所使用的的邮箱中开启IMAP/SMTP服务，在Pom.xml文件中引入邮件发送依赖，并在配置文件application.properties（默认）或application.yml中配置发送方的邮箱账号和该邮箱授权码（开启服务时获得）、发送使用的协议和端口等信息。</w:t>
      </w:r>
    </w:p>
    <w:p>
      <w:pPr>
        <w:pStyle w:val="44"/>
        <w:ind w:firstLine="420" w:firstLineChars="0"/>
        <w:rPr>
          <w:lang w:eastAsia="zh-CN"/>
        </w:rPr>
      </w:pPr>
    </w:p>
    <w:p>
      <w:pPr>
        <w:pStyle w:val="44"/>
        <w:ind w:firstLine="420" w:firstLineChars="0"/>
        <w:rPr>
          <w:lang w:eastAsia="zh-CN"/>
        </w:rPr>
      </w:pPr>
    </w:p>
    <w:p>
      <w:pPr>
        <w:pStyle w:val="44"/>
        <w:ind w:firstLine="420" w:firstLineChars="0"/>
        <w:rPr>
          <w:lang w:eastAsia="zh-CN"/>
        </w:rPr>
      </w:pPr>
    </w:p>
    <w:p>
      <w:pPr>
        <w:pStyle w:val="44"/>
        <w:ind w:firstLine="420" w:firstLineChars="0"/>
        <w:rPr>
          <w:lang w:eastAsia="zh-CN"/>
        </w:rPr>
      </w:pPr>
    </w:p>
    <w:p>
      <w:pPr>
        <w:pStyle w:val="44"/>
        <w:ind w:firstLine="420" w:firstLineChars="0"/>
        <w:rPr>
          <w:lang w:eastAsia="zh-CN"/>
        </w:rPr>
      </w:pPr>
      <w:r>
        <w:pict>
          <v:shape id="_x0000_i1032" o:spt="75" type="#_x0000_t75" style="height:435pt;width:453pt;" filled="f" o:preferrelative="t" stroked="f" coordsize="21600,21600">
            <v:path/>
            <v:fill on="f" focussize="0,0"/>
            <v:stroke on="f" joinstyle="miter"/>
            <v:imagedata r:id="rId30" o:title=""/>
            <o:lock v:ext="edit" aspectratio="t"/>
            <w10:wrap type="none"/>
            <w10:anchorlock/>
          </v:shape>
        </w:pict>
      </w:r>
    </w:p>
    <w:p>
      <w:pPr>
        <w:pStyle w:val="44"/>
        <w:spacing w:after="326" w:afterLines="100"/>
        <w:ind w:firstLine="0" w:firstLineChars="0"/>
        <w:jc w:val="center"/>
        <w:rPr>
          <w:sz w:val="21"/>
          <w:szCs w:val="21"/>
          <w:lang w:eastAsia="zh-CN"/>
        </w:rPr>
      </w:pPr>
      <w:r>
        <w:rPr>
          <w:rFonts w:hint="eastAsia"/>
          <w:sz w:val="21"/>
          <w:szCs w:val="21"/>
          <w:lang w:eastAsia="zh-CN"/>
        </w:rPr>
        <w:t>图6.3  注册活动图</w:t>
      </w:r>
    </w:p>
    <w:p>
      <w:pPr>
        <w:pStyle w:val="44"/>
        <w:ind w:firstLine="420" w:firstLineChars="0"/>
        <w:rPr>
          <w:lang w:eastAsia="zh-CN"/>
        </w:rPr>
      </w:pPr>
    </w:p>
    <w:p>
      <w:pPr>
        <w:pStyle w:val="44"/>
        <w:numPr>
          <w:ilvl w:val="0"/>
          <w:numId w:val="2"/>
        </w:numPr>
        <w:ind w:firstLineChars="0"/>
        <w:rPr>
          <w:lang w:eastAsia="zh-CN"/>
        </w:rPr>
      </w:pPr>
      <w:r>
        <w:rPr>
          <w:rFonts w:hint="eastAsia"/>
          <w:lang w:eastAsia="zh-CN"/>
        </w:rPr>
        <w:t>登录核心代码</w:t>
      </w:r>
    </w:p>
    <w:p>
      <w:pPr>
        <w:pStyle w:val="22"/>
        <w:shd w:val="clear" w:color="auto" w:fill="D8D8D8"/>
        <w:spacing w:before="120" w:after="240"/>
        <w:rPr>
          <w:rFonts w:hint="default" w:ascii="Cambria" w:hAnsi="Fira Code" w:eastAsia="Fira Code" w:cs="Fira Code"/>
          <w:color w:val="000000"/>
          <w:sz w:val="19"/>
          <w:szCs w:val="19"/>
          <w:shd w:val="clear" w:color="FFFFFF" w:fill="D9D9D9"/>
        </w:rPr>
      </w:pPr>
      <w:r>
        <w:rPr>
          <w:rFonts w:hint="default" w:ascii="Fira Code" w:hAnsi="Fira Code" w:eastAsia="Fira Code" w:cs="Fira Code"/>
          <w:color w:val="000000"/>
          <w:sz w:val="19"/>
          <w:szCs w:val="19"/>
          <w:shd w:val="clear" w:color="FFFFFF" w:fill="D9D9D9"/>
        </w:rPr>
        <w:t>@</w:t>
      </w:r>
      <w:r>
        <w:rPr>
          <w:rFonts w:hint="default" w:ascii="Cambria" w:hAnsi="Fira Code" w:eastAsia="Fira Code" w:cs="Fira Code"/>
          <w:color w:val="000000"/>
          <w:sz w:val="19"/>
          <w:szCs w:val="19"/>
          <w:shd w:val="clear" w:color="FFFFFF" w:fill="D9D9D9"/>
        </w:rPr>
        <w:t>PostMapping(“/login”)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public Object login(@RequestBody Users users)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JSONObject jsonObject = new JSONObject();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String username = users.getUsername();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String password = users.getPassword();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System.</w:t>
      </w:r>
      <w:r>
        <w:rPr>
          <w:rFonts w:hint="default" w:ascii="Cambria" w:hAnsi="Fira Code" w:eastAsia="Fira Code" w:cs="Fira Code"/>
          <w:i/>
          <w:color w:val="000000"/>
          <w:sz w:val="19"/>
          <w:szCs w:val="19"/>
          <w:shd w:val="clear" w:color="FFFFFF" w:fill="D9D9D9"/>
        </w:rPr>
        <w:t>out</w:t>
      </w:r>
      <w:r>
        <w:rPr>
          <w:rFonts w:hint="default" w:ascii="Cambria" w:hAnsi="Fira Code" w:eastAsia="Fira Code" w:cs="Fira Code"/>
          <w:color w:val="000000"/>
          <w:sz w:val="19"/>
          <w:szCs w:val="19"/>
          <w:shd w:val="clear" w:color="FFFFFF" w:fill="D9D9D9"/>
        </w:rPr>
        <w:t>.println(username + password);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Users userForBase = userService.findByUsername(users);</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(userForBase == null)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jsonObject.put(“errorMsg”, “</w:t>
      </w:r>
      <w:r>
        <w:rPr>
          <w:rFonts w:ascii="Cambria" w:cs="宋体"/>
          <w:color w:val="000000"/>
          <w:sz w:val="19"/>
          <w:szCs w:val="19"/>
          <w:shd w:val="clear" w:color="FFFFFF" w:fill="D9D9D9"/>
        </w:rPr>
        <w:t>登录失败</w:t>
      </w:r>
      <w:r>
        <w:rPr>
          <w:rFonts w:hint="default" w:ascii="Cambria" w:hAnsi="Fira Code" w:eastAsia="Fira Code" w:cs="Fira Code"/>
          <w:color w:val="000000"/>
          <w:sz w:val="19"/>
          <w:szCs w:val="19"/>
          <w:shd w:val="clear" w:color="FFFFFF" w:fill="D9D9D9"/>
        </w:rPr>
        <w:t>,</w:t>
      </w:r>
      <w:r>
        <w:rPr>
          <w:rFonts w:ascii="Cambria" w:cs="宋体"/>
          <w:color w:val="000000"/>
          <w:sz w:val="19"/>
          <w:szCs w:val="19"/>
          <w:shd w:val="clear" w:color="FFFFFF" w:fill="D9D9D9"/>
        </w:rPr>
        <w:t>用户不存在</w:t>
      </w:r>
      <w:r>
        <w:rPr>
          <w:rFonts w:hint="default" w:ascii="Cambria" w:hAnsi="Fira Code" w:eastAsia="Fira Code" w:cs="Fira Code"/>
          <w:color w:val="000000"/>
          <w:sz w:val="19"/>
          <w:szCs w:val="19"/>
          <w:shd w:val="clear" w:color="FFFFFF" w:fill="D9D9D9"/>
        </w:rPr>
        <w: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jsonObject;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 else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String newPassword = MD5Util.</w:t>
      </w:r>
      <w:r>
        <w:rPr>
          <w:rFonts w:hint="default" w:ascii="Cambria" w:hAnsi="Fira Code" w:eastAsia="Fira Code" w:cs="Fira Code"/>
          <w:i/>
          <w:color w:val="000000"/>
          <w:sz w:val="19"/>
          <w:szCs w:val="19"/>
          <w:shd w:val="clear" w:color="FFFFFF" w:fill="D9D9D9"/>
        </w:rPr>
        <w:t>getMD5</w:t>
      </w:r>
      <w:r>
        <w:rPr>
          <w:rFonts w:hint="default" w:ascii="Cambria" w:hAnsi="Fira Code" w:eastAsia="Fira Code" w:cs="Fira Code"/>
          <w:color w:val="000000"/>
          <w:sz w:val="19"/>
          <w:szCs w:val="19"/>
          <w:shd w:val="clear" w:color="FFFFFF" w:fill="D9D9D9"/>
        </w:rPr>
        <w:t>(username.concat(password));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(!userForBase.getPassword().equals(newPassword))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jsonObject.put(“errorMsg”, “</w:t>
      </w:r>
      <w:r>
        <w:rPr>
          <w:rFonts w:ascii="Cambria" w:cs="宋体"/>
          <w:color w:val="000000"/>
          <w:sz w:val="19"/>
          <w:szCs w:val="19"/>
          <w:shd w:val="clear" w:color="FFFFFF" w:fill="D9D9D9"/>
        </w:rPr>
        <w:t>登录失败</w:t>
      </w:r>
      <w:r>
        <w:rPr>
          <w:rFonts w:hint="default" w:ascii="Cambria" w:hAnsi="Fira Code" w:eastAsia="Fira Code" w:cs="Fira Code"/>
          <w:color w:val="000000"/>
          <w:sz w:val="19"/>
          <w:szCs w:val="19"/>
          <w:shd w:val="clear" w:color="FFFFFF" w:fill="D9D9D9"/>
        </w:rPr>
        <w:t>,</w:t>
      </w:r>
      <w:r>
        <w:rPr>
          <w:rFonts w:ascii="Cambria" w:cs="宋体"/>
          <w:color w:val="000000"/>
          <w:sz w:val="19"/>
          <w:szCs w:val="19"/>
          <w:shd w:val="clear" w:color="FFFFFF" w:fill="D9D9D9"/>
        </w:rPr>
        <w:t>密码错误</w:t>
      </w:r>
      <w:r>
        <w:rPr>
          <w:rFonts w:hint="default" w:ascii="Cambria" w:hAnsi="Fira Code" w:eastAsia="Fira Code" w:cs="Fira Code"/>
          <w:color w:val="000000"/>
          <w:sz w:val="19"/>
          <w:szCs w:val="19"/>
          <w:shd w:val="clear" w:color="FFFFFF" w:fill="D9D9D9"/>
        </w:rPr>
        <w: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jsonObject;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 else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String token = tokenService.getToken(userForBase);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jsonObject.put(“token”, token);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jsonObject.put(“user”, userForBase);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jsonObject;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w:t>
      </w:r>
    </w:p>
    <w:p>
      <w:pPr>
        <w:pStyle w:val="44"/>
        <w:numPr>
          <w:ilvl w:val="0"/>
          <w:numId w:val="2"/>
        </w:numPr>
        <w:ind w:firstLineChars="0"/>
        <w:rPr>
          <w:lang w:eastAsia="zh-CN"/>
        </w:rPr>
      </w:pPr>
      <w:r>
        <w:rPr>
          <w:rFonts w:hint="eastAsia"/>
          <w:lang w:eastAsia="zh-CN"/>
        </w:rPr>
        <w:t>邮件发送配置代码</w:t>
      </w:r>
    </w:p>
    <w:p>
      <w:pPr>
        <w:pStyle w:val="22"/>
        <w:shd w:val="clear" w:color="auto" w:fill="D8D8D8"/>
        <w:spacing w:before="120" w:after="240"/>
        <w:rPr>
          <w:rFonts w:hint="default" w:ascii="Cambria" w:hAnsi="Fira Code" w:eastAsia="Fira Code" w:cs="Fira Code"/>
          <w:color w:val="000000"/>
          <w:sz w:val="19"/>
          <w:szCs w:val="19"/>
          <w:shd w:val="clear" w:color="FFFFFF" w:fill="D9D9D9"/>
        </w:rPr>
      </w:pPr>
      <w:r>
        <w:rPr>
          <w:rFonts w:hint="default" w:ascii="Cambria" w:hAnsi="Fira Code" w:eastAsia="Fira Code" w:cs="Fira Code"/>
          <w:color w:val="000000"/>
          <w:sz w:val="19"/>
          <w:szCs w:val="19"/>
          <w:shd w:val="clear" w:color="FFFFFF" w:fill="D9D9D9"/>
        </w:rPr>
        <w:t>spring.mail.host=smtp.qq.com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spring.mail.port=587</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spring.mail.username=</w:t>
      </w:r>
      <w:r>
        <w:rPr>
          <w:rFonts w:ascii="Cambria" w:hAnsi="Fira Code" w:eastAsia="Fira Code" w:cs="Fira Code"/>
          <w:color w:val="000000"/>
          <w:sz w:val="19"/>
          <w:szCs w:val="19"/>
          <w:shd w:val="clear" w:color="FFFFFF" w:fill="D9D9D9"/>
        </w:rPr>
        <w:t>**********</w:t>
      </w:r>
      <w:r>
        <w:rPr>
          <w:rFonts w:hint="default" w:ascii="Cambria" w:hAnsi="Fira Code" w:eastAsia="Fira Code" w:cs="Fira Code"/>
          <w:color w:val="000000"/>
          <w:sz w:val="19"/>
          <w:szCs w:val="19"/>
          <w:shd w:val="clear" w:color="FFFFFF" w:fill="D9D9D9"/>
        </w:rPr>
        <w:t>@qq.com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spring.mail.password=fkmoxkefcnbejfaf</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spring.mail.default-encoding=UTF-8</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spring.mail.properties.mail.smtp.socketFactoryClass=javax.net.ssl.SSLSocketFactory</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spring.mail.properties.mail.debug=true</w:t>
      </w:r>
    </w:p>
    <w:p>
      <w:pPr>
        <w:pStyle w:val="5"/>
        <w:spacing w:before="163"/>
        <w:ind w:left="0" w:leftChars="0" w:rightChars="0"/>
      </w:pPr>
      <w:bookmarkStart w:id="548" w:name="_Toc6002"/>
      <w:r>
        <w:t>6</w:t>
      </w:r>
      <w:r>
        <w:rPr>
          <w:rFonts w:hint="eastAsia"/>
        </w:rPr>
        <w:t>.2.2</w:t>
      </w:r>
      <w:r>
        <w:t xml:space="preserve">  </w:t>
      </w:r>
      <w:r>
        <w:rPr>
          <w:rFonts w:hint="eastAsia"/>
        </w:rPr>
        <w:t>文章列表模块</w:t>
      </w:r>
      <w:bookmarkEnd w:id="548"/>
    </w:p>
    <w:p>
      <w:pPr>
        <w:pStyle w:val="44"/>
        <w:rPr>
          <w:lang w:eastAsia="zh-CN"/>
        </w:rPr>
      </w:pPr>
      <w:r>
        <w:rPr>
          <w:rFonts w:hint="eastAsia"/>
          <w:lang w:eastAsia="zh-CN"/>
        </w:rPr>
        <w:t>（1）首页功能</w:t>
      </w:r>
    </w:p>
    <w:p>
      <w:pPr>
        <w:pStyle w:val="44"/>
        <w:rPr>
          <w:lang w:eastAsia="zh-CN"/>
        </w:rPr>
      </w:pPr>
      <w:r>
        <w:rPr>
          <w:rFonts w:hint="eastAsia"/>
          <w:lang w:eastAsia="zh-CN"/>
        </w:rPr>
        <w:t>首页是打开App之后用户看到的首个页面，用户可以点击“搜索文章”，可很久文章名标题中的关键词进行动态模糊查询，需要注意的是左边的签到和右边的发表在未登录状态下不能使用。因为这两个操作从数据库层面看涉及到了update和insert操作。默认每次加载10篇文章，用户下拉到底部，会自动加载新的文章列表。若不足10条数据底部会显示没有更多数据，若一条数据也没有会调用没有数据的默认页面。通过左右滑动或者点击上方选项卡会跳转到不同的文章分类列表中。可对文章进行点赞、点踩、评论等操作（图片面积太大，图中未展示出点赞、点踩、评论按钮）。若用户对另一用户加关注、另一用户的文章会立即出现在他的关注列表中。</w:t>
      </w:r>
    </w:p>
    <w:p>
      <w:pPr>
        <w:pStyle w:val="2"/>
        <w:keepNext w:val="0"/>
        <w:keepLines w:val="0"/>
        <w:pageBreakBefore w:val="0"/>
        <w:widowControl w:val="0"/>
        <w:kinsoku/>
        <w:wordWrap/>
        <w:overflowPunct/>
        <w:topLinePunct w:val="0"/>
        <w:autoSpaceDE w:val="0"/>
        <w:autoSpaceDN w:val="0"/>
        <w:bidi w:val="0"/>
        <w:adjustRightInd w:val="0"/>
        <w:snapToGrid/>
        <w:spacing w:before="120"/>
        <w:ind w:firstLine="420"/>
        <w:textAlignment w:val="auto"/>
      </w:pPr>
      <w:r>
        <w:pict>
          <v:shape id="_x0000_i1033" o:spt="75" type="#_x0000_t75" style="height:393.35pt;width:220.85pt;" filled="f" o:preferrelative="t" stroked="f" coordsize="21600,21600">
            <v:path/>
            <v:fill on="f" focussize="0,0"/>
            <v:stroke on="f"/>
            <v:imagedata r:id="rId31" o:title=""/>
            <o:lock v:ext="edit" aspectratio="t"/>
            <w10:wrap type="none"/>
            <w10:anchorlock/>
          </v:shape>
        </w:pict>
      </w:r>
      <w:r>
        <w:pict>
          <v:shape id="_x0000_i1034" o:spt="75" type="#_x0000_t75" style="height:374.35pt;width:210.15pt;" filled="f" o:preferrelative="t" stroked="f" coordsize="21600,21600">
            <v:path/>
            <v:fill on="f" focussize="0,0"/>
            <v:stroke on="f"/>
            <v:imagedata r:id="rId32" o:title=""/>
            <o:lock v:ext="edit" aspectratio="t"/>
            <w10:wrap type="none"/>
            <w10:anchorlock/>
          </v:shape>
        </w:pict>
      </w:r>
    </w:p>
    <w:p>
      <w:pPr>
        <w:pStyle w:val="2"/>
        <w:spacing w:after="326" w:afterLines="100"/>
        <w:ind w:firstLine="420"/>
      </w:pPr>
      <w:r>
        <w:rPr>
          <w:rFonts w:hint="eastAsia"/>
        </w:rPr>
        <w:tab/>
      </w:r>
      <w:r>
        <w:rPr>
          <w:rFonts w:hint="eastAsia"/>
        </w:rPr>
        <w:tab/>
      </w:r>
      <w:r>
        <w:rPr>
          <w:rFonts w:hint="eastAsia"/>
        </w:rPr>
        <w:tab/>
      </w:r>
      <w:r>
        <w:rPr>
          <w:rFonts w:hint="eastAsia"/>
        </w:rPr>
        <w:t>图6.4</w:t>
      </w:r>
      <w:r>
        <w:t xml:space="preserve">  </w:t>
      </w:r>
      <w:r>
        <w:rPr>
          <w:rFonts w:hint="eastAsia"/>
        </w:rPr>
        <w:t>首页图                             图6.5</w:t>
      </w:r>
      <w:r>
        <w:t xml:space="preserve">  </w:t>
      </w:r>
      <w:r>
        <w:rPr>
          <w:rFonts w:hint="eastAsia"/>
        </w:rPr>
        <w:t>关注页图</w:t>
      </w:r>
    </w:p>
    <w:p>
      <w:pPr>
        <w:pStyle w:val="44"/>
        <w:rPr>
          <w:lang w:eastAsia="zh-CN"/>
        </w:rPr>
      </w:pPr>
      <w:r>
        <w:rPr>
          <w:rFonts w:hint="eastAsia"/>
          <w:lang w:eastAsia="zh-CN"/>
        </w:rPr>
        <w:t>（2）功能实现</w:t>
      </w:r>
    </w:p>
    <w:p>
      <w:pPr>
        <w:pStyle w:val="44"/>
        <w:rPr>
          <w:lang w:eastAsia="zh-CN"/>
        </w:rPr>
      </w:pPr>
      <w:r>
        <w:rPr>
          <w:rFonts w:hint="eastAsia"/>
          <w:lang w:eastAsia="zh-CN"/>
        </w:rPr>
        <w:t>之前介绍过，uni-app使用的是vue的语法，自然也支持组件化开发，也就是组件只写一次，之后在不同的地方将不同的或者相同的数据传入组件中，即可实现，一次开发多次利用。这里的首页列表和关注页列表是两个不同的组件。组件内部也引用了别的组件，比如性别的图标就是一个组件。上拉加载使用了pageHelper工具类，这里相当于分页查询，但是只需要传入下一页即可，每次上拉加载时，将下一页传给后端，就会返回下一页的数据。</w:t>
      </w:r>
    </w:p>
    <w:p>
      <w:pPr>
        <w:pStyle w:val="44"/>
        <w:rPr>
          <w:lang w:eastAsia="zh-CN"/>
        </w:rPr>
      </w:pPr>
      <w:r>
        <w:rPr>
          <w:rFonts w:hint="eastAsia"/>
          <w:lang w:eastAsia="zh-CN"/>
        </w:rPr>
        <w:t>这里前端传给后端的是文章分类的id，通过文章分类id加载每个分类下的文章，根据文章加载出每个文章所带的图片和楼主信息，根据楼主加载出楼主和当前查看文章的人的关系，以及该文章的点赞信息，在前端渲染时进行计算。若当前登录人已经关注了该作者就不显示关注按钮，若已经点赞过该文章则点赞图标变亮。这里的难点是对复杂格式接口格式的编写，通过在实体类中配置关系（一对一或一对多），并通过自定义resultMap将查询结果映射成想要的格式。</w:t>
      </w:r>
    </w:p>
    <w:p>
      <w:pPr>
        <w:pStyle w:val="44"/>
        <w:rPr>
          <w:lang w:eastAsia="zh-CN"/>
        </w:rPr>
      </w:pPr>
    </w:p>
    <w:p>
      <w:pPr>
        <w:pStyle w:val="44"/>
        <w:rPr>
          <w:lang w:eastAsia="zh-CN"/>
        </w:rPr>
      </w:pPr>
      <w:r>
        <w:rPr>
          <w:rFonts w:hint="eastAsia"/>
          <w:lang w:eastAsia="zh-CN"/>
        </w:rPr>
        <w:t>部分核心代码</w:t>
      </w:r>
    </w:p>
    <w:p>
      <w:pPr>
        <w:pStyle w:val="44"/>
        <w:rPr>
          <w:lang w:eastAsia="zh-CN"/>
        </w:rPr>
      </w:pPr>
      <w:r>
        <w:rPr>
          <w:rFonts w:hint="eastAsia"/>
          <w:lang w:eastAsia="zh-CN"/>
        </w:rPr>
        <w:t>①上拉加载</w:t>
      </w:r>
    </w:p>
    <w:p>
      <w:pPr>
        <w:pStyle w:val="22"/>
        <w:shd w:val="clear" w:color="auto" w:fill="D8D8D8"/>
        <w:spacing w:before="120" w:after="240"/>
        <w:rPr>
          <w:rFonts w:hint="default" w:ascii="Cambria" w:hAnsi="Fira Code" w:eastAsia="Fira Code" w:cs="Fira Code"/>
          <w:color w:val="000000"/>
          <w:sz w:val="19"/>
          <w:szCs w:val="19"/>
          <w:shd w:val="clear" w:color="FFFFFF" w:fill="D9D9D9"/>
        </w:rPr>
      </w:pPr>
      <w:r>
        <w:rPr>
          <w:rFonts w:hint="default" w:ascii="Cambria" w:hAnsi="Fira Code" w:eastAsia="Fira Code" w:cs="Fira Code"/>
          <w:color w:val="000000"/>
          <w:sz w:val="19"/>
          <w:szCs w:val="19"/>
          <w:shd w:val="clear" w:color="FFFFFF" w:fill="D9D9D9"/>
        </w:rPr>
        <w:t>public PageInfo&lt;Article&gt; findArticleInfo(int id, int pageNum)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PageHelper.startPage(pageNum, 10);</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List&lt;Article&gt; lists = articleMapper.findArticleByClassifyName(id);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PageInfo&lt;Article&gt; pageInfo = new PageInfo(lists);</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pageInfo;</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p>
    <w:p>
      <w:pPr>
        <w:pStyle w:val="2"/>
        <w:spacing w:before="326" w:beforeLines="100" w:after="326" w:afterLines="100"/>
        <w:ind w:firstLine="420"/>
      </w:pPr>
      <w:r>
        <w:rPr>
          <w:rFonts w:hint="eastAsia"/>
        </w:rPr>
        <w:t>②前端页面布局</w:t>
      </w:r>
      <w:r>
        <w:pict>
          <v:shape id="_x0000_i1035" o:spt="75" type="#_x0000_t75" style="height:245.4pt;width:418.2pt;" filled="f" o:preferrelative="t" stroked="f" coordsize="21600,21600">
            <v:path/>
            <v:fill on="f" focussize="0,0"/>
            <v:stroke on="f" joinstyle="miter"/>
            <v:imagedata r:id="rId33" o:title=""/>
            <o:lock v:ext="edit" aspectratio="t"/>
            <w10:wrap type="none"/>
            <w10:anchorlock/>
          </v:shape>
        </w:pict>
      </w:r>
    </w:p>
    <w:p>
      <w:pPr>
        <w:pStyle w:val="2"/>
        <w:spacing w:after="326" w:afterLines="100"/>
        <w:ind w:firstLine="420"/>
        <w:jc w:val="center"/>
      </w:pPr>
      <w:r>
        <w:rPr>
          <w:rFonts w:hint="eastAsia"/>
        </w:rPr>
        <w:t>图6.6  首页样式布局代码截图</w:t>
      </w:r>
    </w:p>
    <w:p>
      <w:pPr>
        <w:pStyle w:val="5"/>
        <w:spacing w:before="163"/>
        <w:ind w:left="240" w:right="240"/>
      </w:pPr>
      <w:bookmarkStart w:id="549" w:name="_Toc28677"/>
      <w:r>
        <w:t>6</w:t>
      </w:r>
      <w:r>
        <w:rPr>
          <w:rFonts w:hint="eastAsia"/>
        </w:rPr>
        <w:t>.2.3</w:t>
      </w:r>
      <w:r>
        <w:t xml:space="preserve">  </w:t>
      </w:r>
      <w:r>
        <w:rPr>
          <w:rFonts w:hint="eastAsia"/>
        </w:rPr>
        <w:t>文章详情&amp;评论模块</w:t>
      </w:r>
      <w:bookmarkEnd w:id="549"/>
    </w:p>
    <w:p>
      <w:pPr>
        <w:pStyle w:val="44"/>
        <w:numPr>
          <w:ilvl w:val="0"/>
          <w:numId w:val="3"/>
        </w:numPr>
      </w:pPr>
      <w:r>
        <w:rPr>
          <w:rFonts w:hint="eastAsia"/>
        </w:rPr>
        <w:t>文章详情页功能</w:t>
      </w:r>
    </w:p>
    <w:p>
      <w:pPr>
        <w:pStyle w:val="44"/>
        <w:rPr>
          <w:lang w:eastAsia="zh-CN"/>
        </w:rPr>
      </w:pPr>
      <w:r>
        <w:rPr>
          <w:rFonts w:hint="eastAsia"/>
          <w:lang w:eastAsia="zh-CN"/>
        </w:rPr>
        <w:t>详情页是用户点击文章相关信息之后跳转进来的，在这里用户可以对文章进行浏览和评论，如果用户是“楼主”，那么也可以对文章的其他评论人的评论进行采纳，在图中可以看到文章的“悬赏金额”以及是否采纳过。“楼主”也可以删除当前文章。同时也会删除掉当前文章相关的全部信息。</w:t>
      </w:r>
    </w:p>
    <w:p>
      <w:pPr>
        <w:pStyle w:val="44"/>
        <w:rPr>
          <w:lang w:eastAsia="zh-CN"/>
        </w:rPr>
      </w:pPr>
      <w:r>
        <w:rPr>
          <w:rFonts w:hint="eastAsia"/>
          <w:lang w:eastAsia="zh-CN"/>
        </w:rPr>
        <w:t>（2）功能实现</w:t>
      </w:r>
    </w:p>
    <w:p>
      <w:pPr>
        <w:pStyle w:val="44"/>
        <w:rPr>
          <w:lang w:eastAsia="zh-CN"/>
        </w:rPr>
      </w:pPr>
      <w:r>
        <w:rPr>
          <w:rFonts w:hint="eastAsia"/>
          <w:lang w:eastAsia="zh-CN"/>
        </w:rPr>
        <w:t>这里也将详情页的文章部分和评论部分以及下方输入框都设计为组件，涉及到了个性化时间——距离发帖的时间不同，展示的时间格式也不同，评论涉及到了“评论盖楼”，是开发中的一个难点，主要是数据库评论表的设计，通过判断当前评论是否具有父级id，若父级id为0，则是一级评论，若父级id是1则该评论是评论1的子评论。前端使用了递归算法渲染评论列表，后端还是在逻辑上实现的，也可以在Mybatis中使用递归查询来增加代码的可读性。</w:t>
      </w:r>
    </w:p>
    <w:p>
      <w:pPr>
        <w:pStyle w:val="2"/>
        <w:spacing w:before="120" w:after="240"/>
        <w:ind w:left="420" w:firstLine="420"/>
      </w:pPr>
    </w:p>
    <w:p>
      <w:pPr>
        <w:pStyle w:val="2"/>
        <w:spacing w:before="120" w:after="240"/>
        <w:ind w:firstLine="42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   </w:t>
      </w:r>
    </w:p>
    <w:p>
      <w:pPr>
        <w:pStyle w:val="2"/>
        <w:spacing w:before="120" w:after="240"/>
        <w:ind w:firstLine="420"/>
      </w:pPr>
      <w:r>
        <w:pict>
          <v:shape id="_x0000_i1036" o:spt="75" type="#_x0000_t75" style="height:376.25pt;width:211.25pt;" filled="f" o:preferrelative="t" stroked="f" coordsize="21600,21600">
            <v:path/>
            <v:fill on="f" focussize="0,0"/>
            <v:stroke on="f"/>
            <v:imagedata r:id="rId34" o:title=""/>
            <o:lock v:ext="edit" aspectratio="t"/>
            <w10:wrap type="none"/>
            <w10:anchorlock/>
          </v:shape>
        </w:pict>
      </w:r>
      <w:r>
        <w:pict>
          <v:shape id="_x0000_i1037" o:spt="75" type="#_x0000_t75" style="height:381.4pt;width:210pt;" filled="f" o:preferrelative="t" stroked="f" coordsize="21600,21600">
            <v:path/>
            <v:fill on="f" focussize="0,0"/>
            <v:stroke on="f"/>
            <v:imagedata r:id="rId35" croptop="2943f" cropright="493f" cropbottom="3779f" o:title=""/>
            <o:lock v:ext="edit" aspectratio="t"/>
            <w10:wrap type="none"/>
            <w10:anchorlock/>
          </v:shape>
        </w:pict>
      </w:r>
    </w:p>
    <w:p>
      <w:pPr>
        <w:pStyle w:val="2"/>
        <w:spacing w:before="120" w:after="240"/>
        <w:ind w:left="1260" w:firstLine="420"/>
      </w:pPr>
      <w:r>
        <w:rPr>
          <w:rFonts w:hint="eastAsia"/>
        </w:rPr>
        <w:t xml:space="preserve">图6.7  文章详情页图                     图6.8  </w:t>
      </w:r>
      <w:r>
        <w:rPr>
          <w:rFonts w:hint="eastAsia"/>
          <w:lang w:val="en-US" w:eastAsia="zh-CN"/>
        </w:rPr>
        <w:t>详情页底部</w:t>
      </w:r>
      <w:r>
        <w:rPr>
          <w:rFonts w:hint="eastAsia"/>
        </w:rPr>
        <w:t>评论界面</w:t>
      </w:r>
    </w:p>
    <w:p>
      <w:pPr>
        <w:pStyle w:val="2"/>
        <w:ind w:firstLine="420"/>
      </w:pPr>
      <w:r>
        <w:pict>
          <v:shape id="_x0000_i1038" o:spt="75" type="#_x0000_t75" style="height:391.8pt;width:444.6pt;" filled="f" o:preferrelative="t" stroked="f" coordsize="21600,21600">
            <v:path/>
            <v:fill on="f" focussize="0,0"/>
            <v:stroke on="f" joinstyle="miter"/>
            <v:imagedata r:id="rId36" o:title=""/>
            <o:lock v:ext="edit" aspectratio="t"/>
            <w10:wrap type="none"/>
            <w10:anchorlock/>
          </v:shape>
        </w:pict>
      </w:r>
    </w:p>
    <w:p>
      <w:pPr>
        <w:pStyle w:val="2"/>
        <w:spacing w:before="120" w:after="240"/>
        <w:ind w:firstLine="420"/>
        <w:jc w:val="center"/>
      </w:pPr>
      <w:r>
        <w:rPr>
          <w:rFonts w:hint="eastAsia"/>
        </w:rPr>
        <w:t>图6.9  评论活动图</w:t>
      </w:r>
    </w:p>
    <w:p>
      <w:pPr>
        <w:pStyle w:val="44"/>
        <w:spacing w:before="120" w:after="240"/>
        <w:rPr>
          <w:lang w:eastAsia="zh-CN"/>
        </w:rPr>
      </w:pPr>
      <w:r>
        <w:rPr>
          <w:rFonts w:hint="eastAsia"/>
          <w:lang w:eastAsia="zh-CN"/>
        </w:rPr>
        <w:t>部分核心代码</w:t>
      </w:r>
    </w:p>
    <w:p>
      <w:pPr>
        <w:pStyle w:val="2"/>
        <w:spacing w:before="120" w:after="240"/>
        <w:ind w:firstLine="420" w:firstLineChars="0"/>
      </w:pPr>
      <w:r>
        <w:rPr>
          <w:rFonts w:hint="eastAsia"/>
        </w:rPr>
        <w:t xml:space="preserve">① </w:t>
      </w:r>
      <w:r>
        <w:rPr>
          <w:rStyle w:val="43"/>
          <w:rFonts w:hint="eastAsia"/>
          <w:lang w:eastAsia="zh-CN"/>
        </w:rPr>
        <w:t>评论业务类代码</w:t>
      </w:r>
    </w:p>
    <w:p>
      <w:pPr>
        <w:pStyle w:val="22"/>
        <w:shd w:val="clear" w:color="auto" w:fill="D8D8D8"/>
        <w:spacing w:before="120" w:after="240"/>
        <w:rPr>
          <w:rFonts w:hint="default"/>
        </w:rPr>
      </w:pPr>
      <w:r>
        <w:rPr>
          <w:rFonts w:hint="default" w:ascii="Cambria" w:hAnsi="Fira Code" w:eastAsia="Fira Code" w:cs="Fira Code"/>
          <w:color w:val="000000"/>
          <w:sz w:val="19"/>
          <w:szCs w:val="19"/>
          <w:shd w:val="clear" w:color="FFFFFF" w:fill="D9D9D9"/>
        </w:rPr>
        <w:tab/>
      </w:r>
      <w:r>
        <w:rPr>
          <w:rFonts w:hint="default" w:ascii="Cambria" w:hAnsi="Fira Code" w:eastAsia="Fira Code" w:cs="Fira Code"/>
          <w:color w:val="000000"/>
          <w:sz w:val="19"/>
          <w:szCs w:val="19"/>
          <w:shd w:val="clear" w:color="FFFFFF" w:fill="D9D9D9"/>
        </w:rPr>
        <w:t>public int insertComment(Comment comment)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Integer parentId = comment.getParentId();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Integer articleId = comment.getArticleId();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Integer userId = comment.getUserId();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String message = comment.getMessage();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Long createTime = CurrentTimeUtil.getCurrentTime();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(parentId &gt; 0)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(commentMapper.checkParentId(comment) == 0)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COMMENT_NOT_FOUNT;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(commentMapper.insertCurrentComment(userId, parentId, message, createTime, articleId) == 1)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(parentId &gt; 0)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(commentMapper.updateById(parentId) == 1)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articleMapper.updateCommentNum(articleId);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 id = articleMapper.findId(createTime, articleId, userId);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COMMENT_NOT_INSERT;</w:t>
      </w:r>
      <w:r>
        <w:rPr>
          <w:rFonts w:hint="default" w:ascii="Cambria" w:hAnsi="Fira Code" w:eastAsia="Fira Code" w:cs="Fira Code"/>
          <w:color w:val="000000"/>
          <w:sz w:val="19"/>
          <w:szCs w:val="19"/>
          <w:shd w:val="clear" w:color="FFFFFF" w:fill="D9D9D9"/>
        </w:rPr>
        <w:br w:type="textWrapping"/>
      </w:r>
      <w:r>
        <w:rPr>
          <w:rFonts w:hint="default"/>
        </w:rPr>
        <w:pict>
          <v:shape id="_x0000_s2280" o:spid="_x0000_s2280" o:spt="75" type="#_x0000_t75" style="position:absolute;left:0pt;margin-left:21pt;margin-top:226.2pt;height:292.65pt;width:427.4pt;mso-wrap-distance-bottom:0pt;mso-wrap-distance-top:0pt;z-index:1024;mso-width-relative:page;mso-height-relative:page;" filled="f" o:preferrelative="t" stroked="f" coordsize="21600,21600">
            <v:path/>
            <v:fill on="f" focussize="0,0"/>
            <v:stroke on="f" joinstyle="miter"/>
            <v:imagedata r:id="rId37" o:title=""/>
            <o:lock v:ext="edit" aspectratio="t"/>
            <w10:wrap type="topAndBottom"/>
          </v:shape>
        </w:pict>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articleMapper.updateCommentNum(articleId);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 id = articleMapper.findId(createTime, articleId, userId);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id;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COMMENT_NOT_INSERT; }</w:t>
      </w:r>
    </w:p>
    <w:p>
      <w:pPr>
        <w:pStyle w:val="2"/>
        <w:spacing w:before="326" w:beforeLines="100" w:after="326" w:afterLines="100" w:line="240" w:lineRule="auto"/>
        <w:ind w:firstLine="420"/>
        <w:jc w:val="center"/>
      </w:pPr>
      <w:r>
        <w:rPr>
          <w:rFonts w:hint="eastAsia"/>
        </w:rPr>
        <w:t xml:space="preserve">图6.10 </w:t>
      </w:r>
      <w:r>
        <w:t xml:space="preserve"> </w:t>
      </w:r>
      <w:r>
        <w:rPr>
          <w:rFonts w:hint="eastAsia"/>
        </w:rPr>
        <w:t>前端界面评论渲染代码截图</w:t>
      </w:r>
    </w:p>
    <w:p>
      <w:pPr>
        <w:pStyle w:val="5"/>
        <w:spacing w:before="163"/>
        <w:ind w:left="0" w:leftChars="0" w:rightChars="0"/>
      </w:pPr>
      <w:bookmarkStart w:id="550" w:name="_Toc3699"/>
      <w:r>
        <w:t>6</w:t>
      </w:r>
      <w:r>
        <w:rPr>
          <w:rFonts w:hint="eastAsia"/>
        </w:rPr>
        <w:t>.2.4</w:t>
      </w:r>
      <w:r>
        <w:t xml:space="preserve">  </w:t>
      </w:r>
      <w:r>
        <w:rPr>
          <w:rFonts w:hint="eastAsia"/>
        </w:rPr>
        <w:t>签到和发布模块</w:t>
      </w:r>
      <w:bookmarkEnd w:id="550"/>
    </w:p>
    <w:p>
      <w:pPr>
        <w:numPr>
          <w:ilvl w:val="0"/>
          <w:numId w:val="4"/>
        </w:numPr>
        <w:ind w:firstLine="482"/>
      </w:pPr>
      <w:r>
        <w:rPr>
          <w:rFonts w:hint="eastAsia"/>
        </w:rPr>
        <w:t>签到模块和发布模块功能</w:t>
      </w:r>
    </w:p>
    <w:p>
      <w:pPr>
        <w:pStyle w:val="44"/>
        <w:rPr>
          <w:lang w:eastAsia="zh-CN"/>
        </w:rPr>
      </w:pPr>
      <w:r>
        <w:rPr>
          <w:rFonts w:hint="eastAsia"/>
          <w:lang w:eastAsia="zh-CN"/>
        </w:rPr>
        <w:t>用户登录之后可以签到获取“贝利”，但是一天之内只可以签到一次，用户登录之后可以发布文章，可以上传单张图片和多张图片，第一张图片会作为封面图，选择话题会跳转到话题列表，若没有找到自己想要参与的话题可以通过搜索的方式查找，若没有该话题，会自动创建该话题。在发布时可以悬赏“贝利”，鼓励其他用户评论，设置文章权限、设置所在位置，也可以选择文章所属的分类，若用户没有考虑好可以暂时退出，会自动保存为草稿。</w:t>
      </w:r>
    </w:p>
    <w:p>
      <w:pPr>
        <w:pStyle w:val="2"/>
        <w:spacing w:before="120" w:after="240"/>
        <w:ind w:firstLine="420"/>
      </w:pPr>
    </w:p>
    <w:p>
      <w:pPr>
        <w:pStyle w:val="2"/>
        <w:spacing w:before="120" w:after="240"/>
        <w:ind w:firstLine="420"/>
      </w:pPr>
      <w:r>
        <w:pict>
          <v:shape id="_x0000_i1039" o:spt="75" type="#_x0000_t75" style="height:361.2pt;width:202.8pt;" filled="f" o:preferrelative="t" stroked="f" coordsize="21600,21600">
            <v:path/>
            <v:fill on="f" focussize="0,0"/>
            <v:stroke on="f"/>
            <v:imagedata r:id="rId38" o:title=""/>
            <o:lock v:ext="edit" aspectratio="t"/>
            <w10:wrap type="none"/>
            <w10:anchorlock/>
          </v:shape>
        </w:pict>
      </w:r>
      <w:r>
        <w:rPr>
          <w:rFonts w:hint="eastAsia"/>
          <w:lang w:val="en-US" w:eastAsia="zh-CN"/>
        </w:rPr>
        <w:t xml:space="preserve"> </w:t>
      </w:r>
      <w:r>
        <w:pict>
          <v:shape id="_x0000_i1040" o:spt="75" type="#_x0000_t75" style="height:359.4pt;width:201.75pt;" filled="f" o:preferrelative="t" stroked="f" coordsize="21600,21600">
            <v:path/>
            <v:fill on="f" focussize="0,0"/>
            <v:stroke on="f"/>
            <v:imagedata r:id="rId39" o:title=""/>
            <o:lock v:ext="edit" aspectratio="t"/>
            <w10:wrap type="none"/>
            <w10:anchorlock/>
          </v:shape>
        </w:pict>
      </w:r>
    </w:p>
    <w:p>
      <w:pPr>
        <w:pStyle w:val="2"/>
        <w:keepNext w:val="0"/>
        <w:keepLines w:val="0"/>
        <w:pageBreakBefore w:val="0"/>
        <w:widowControl w:val="0"/>
        <w:kinsoku/>
        <w:wordWrap/>
        <w:overflowPunct/>
        <w:topLinePunct w:val="0"/>
        <w:autoSpaceDE w:val="0"/>
        <w:autoSpaceDN w:val="0"/>
        <w:bidi w:val="0"/>
        <w:adjustRightInd w:val="0"/>
        <w:snapToGrid/>
        <w:spacing w:before="120" w:after="327" w:afterLines="100"/>
        <w:ind w:left="420" w:leftChars="0" w:firstLine="420"/>
        <w:textAlignment w:val="auto"/>
      </w:pPr>
      <w:r>
        <w:rPr>
          <w:rFonts w:hint="eastAsia"/>
        </w:rPr>
        <w:t xml:space="preserve">图6.11  签到反馈图                                 图6.12 </w:t>
      </w:r>
      <w:r>
        <w:t xml:space="preserve"> </w:t>
      </w:r>
      <w:r>
        <w:rPr>
          <w:rFonts w:hint="eastAsia"/>
        </w:rPr>
        <w:t>发布界面图</w:t>
      </w:r>
    </w:p>
    <w:p>
      <w:pPr>
        <w:pStyle w:val="44"/>
        <w:numPr>
          <w:ilvl w:val="0"/>
          <w:numId w:val="4"/>
        </w:numPr>
      </w:pPr>
      <w:r>
        <w:rPr>
          <w:rFonts w:hint="eastAsia"/>
        </w:rPr>
        <w:t>功能实现</w:t>
      </w:r>
    </w:p>
    <w:p>
      <w:pPr>
        <w:pStyle w:val="44"/>
        <w:ind w:left="420" w:firstLine="420" w:firstLineChars="0"/>
        <w:rPr>
          <w:lang w:eastAsia="zh-CN"/>
        </w:rPr>
      </w:pPr>
      <w:r>
        <w:rPr>
          <w:rFonts w:hint="eastAsia"/>
          <w:lang w:eastAsia="zh-CN"/>
        </w:rPr>
        <w:t>签到部分并没有画前端页面，只是通过一个图标按钮进行签到，通过弹出的信息对用户进行反馈，将重点放在数据库的设计，签到表中字段为：用户id、今天是否签到、连续签到天数、签到时间、贝利数、是否可用，每一个字段对于签到功能都是至关重要的，签到时间记录的是上一次的签到时间，每次签到时通过计算上次签到时间来计算连续签到天数（若上次签到时间是昨天，连续签到天数加1，否则归零），通过连续签到时间计算本次签到所得贝利数；发布功能重点是对uni-app官方提供的上传图片组件的整合。为了提升用户体验，这里设计的是选择图片后就将图片上传到服务器。开发中的难点是对于数组类型参数的接收，以及业务上对每个表数据的更新。比如若用户发布过程中建立了新话题，需要建立话题的同时，将话题的今日参与数加1，这里需要对事务一致性进行考虑，若发布失败，则回撤新建话题和更新话题今日参与数这两步操作。在Spring Boot中只需要在对应的类或者方法上添加@Transactional注解。</w:t>
      </w:r>
    </w:p>
    <w:p>
      <w:pPr>
        <w:pStyle w:val="44"/>
        <w:ind w:left="420" w:firstLine="420" w:firstLineChars="0"/>
        <w:rPr>
          <w:lang w:eastAsia="zh-CN"/>
        </w:rPr>
      </w:pPr>
    </w:p>
    <w:p>
      <w:pPr>
        <w:pStyle w:val="44"/>
        <w:ind w:left="420" w:firstLine="420" w:firstLineChars="0"/>
      </w:pPr>
      <w:r>
        <w:pict>
          <v:shape id="_x0000_i1041" o:spt="75" type="#_x0000_t75" style="height:406.8pt;width:426.6pt;" filled="f" o:preferrelative="t" stroked="f" coordsize="21600,21600">
            <v:path/>
            <v:fill on="f" focussize="0,0"/>
            <v:stroke on="f" joinstyle="miter"/>
            <v:imagedata r:id="rId40" o:title=""/>
            <o:lock v:ext="edit" aspectratio="t"/>
            <w10:wrap type="none"/>
            <w10:anchorlock/>
          </v:shape>
        </w:pict>
      </w:r>
    </w:p>
    <w:p>
      <w:pPr>
        <w:pStyle w:val="44"/>
        <w:spacing w:after="326" w:afterLines="100"/>
        <w:ind w:left="420" w:firstLine="420" w:firstLineChars="0"/>
        <w:jc w:val="center"/>
        <w:rPr>
          <w:lang w:eastAsia="zh-CN"/>
        </w:rPr>
      </w:pPr>
      <w:r>
        <w:rPr>
          <w:rFonts w:hint="eastAsia"/>
          <w:sz w:val="21"/>
          <w:szCs w:val="16"/>
          <w:lang w:eastAsia="zh-CN"/>
        </w:rPr>
        <w:t>图6.13  签到活动图</w:t>
      </w:r>
    </w:p>
    <w:p>
      <w:pPr>
        <w:pStyle w:val="44"/>
        <w:ind w:left="420" w:firstLine="420" w:firstLineChars="0"/>
      </w:pPr>
      <w:r>
        <w:pict>
          <v:shape id="_x0000_i1042" o:spt="75" type="#_x0000_t75" style="height:322.8pt;width:354.6pt;" filled="f" o:preferrelative="t" stroked="f" coordsize="21600,21600">
            <v:path/>
            <v:fill on="f" focussize="0,0"/>
            <v:stroke on="f" joinstyle="miter"/>
            <v:imagedata r:id="rId41" o:title=""/>
            <o:lock v:ext="edit" aspectratio="t"/>
            <w10:wrap type="none"/>
            <w10:anchorlock/>
          </v:shape>
        </w:pict>
      </w:r>
    </w:p>
    <w:p>
      <w:pPr>
        <w:pStyle w:val="44"/>
        <w:spacing w:after="326" w:afterLines="100"/>
        <w:ind w:left="420" w:firstLine="420" w:firstLineChars="0"/>
        <w:jc w:val="center"/>
        <w:rPr>
          <w:sz w:val="21"/>
          <w:szCs w:val="16"/>
          <w:lang w:eastAsia="zh-CN"/>
        </w:rPr>
      </w:pPr>
      <w:r>
        <w:rPr>
          <w:rFonts w:hint="eastAsia"/>
          <w:sz w:val="21"/>
          <w:szCs w:val="16"/>
          <w:lang w:eastAsia="zh-CN"/>
        </w:rPr>
        <w:t>图6.14  发布文章活动图</w:t>
      </w:r>
    </w:p>
    <w:p>
      <w:pPr>
        <w:pStyle w:val="44"/>
        <w:numPr>
          <w:ilvl w:val="0"/>
          <w:numId w:val="5"/>
        </w:numPr>
        <w:ind w:firstLineChars="0"/>
        <w:rPr>
          <w:lang w:eastAsia="zh-CN"/>
        </w:rPr>
      </w:pPr>
      <w:r>
        <w:rPr>
          <w:rFonts w:hint="eastAsia"/>
          <w:lang w:eastAsia="zh-CN"/>
        </w:rPr>
        <w:t>签到业务核心代码</w:t>
      </w:r>
    </w:p>
    <w:p>
      <w:pPr>
        <w:pStyle w:val="22"/>
        <w:shd w:val="clear" w:color="auto" w:fill="D8D8D8"/>
        <w:spacing w:before="120" w:after="240"/>
        <w:rPr>
          <w:rFonts w:hint="default"/>
        </w:rPr>
      </w:pPr>
      <w:r>
        <w:rPr>
          <w:rFonts w:hint="default" w:ascii="Cambria" w:hAnsi="Fira Code" w:eastAsia="Fira Code" w:cs="Fira Code"/>
          <w:color w:val="000000"/>
          <w:sz w:val="19"/>
          <w:szCs w:val="19"/>
          <w:shd w:val="clear" w:color="FFFFFF" w:fill="D9D9D9"/>
        </w:rPr>
        <w:t>@Service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public class UserSignService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@Autowired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SignMapper signMapper;</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Long signTime = CurrentTimeUtil.getCurrentTime();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 continueSignDay = 0;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Long lastSignTime = null;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 kissNum = 0;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private static Long todayStartTime = CurrentTimeUtil.getTodayStartTime();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private static long yesterdayStartTime = CurrentTimeUtil.getYesterdayStartTime();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private static long todayEndTime = CurrentTimeUtil.getTodayEndTime();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@Transactional</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public Sign userSign(Sign sign)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(signMapper.findUser(sign) != 1)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sign.setIsTodaySign(1);</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sign.setContinueSignDay(1);</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sign.setKissNum(10);</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sign.setSignTime(signTime);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(signMapper.insertFirstSign(sign) == 1)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signMapper.findSign(sign);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null;</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lastSignTime = signMapper.findLastSignTime(sign);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continueSignDay = signMapper.findContinueSignDay(sign);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kissNum = signMapper.findKissNum(sign);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(lastSignTime &gt; todayStartTime &amp;&amp; lastSignTime &lt; todayEndTime)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null;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 else if (lastSignTime &gt; yesterdayStartTime &amp;&amp; lastSignTime &lt; todayStartTime)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continueSignDay++;}</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sign.setIsTodaySign(1);</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sign.setContinueSignDay(continueSignDay);</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sign.setSignTime(signTime);</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int todayKissNum;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(continueSignDay &gt; 7)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todayKissNum = continueSignDay % 7 * 2;</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 else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todayKissNum = continueSignDay * 2;</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kissNum += todayKissNum;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sign.setKissNum(kissNum);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if (signMapper.updateSign(sign) == 1)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signMapper.findSign(sign);</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}return null;}</w:t>
      </w:r>
      <w:r>
        <w:rPr>
          <w:rFonts w:ascii="Cambria" w:hAnsi="Fira Code" w:cs="Fira Code"/>
          <w:color w:val="000000"/>
          <w:sz w:val="19"/>
          <w:szCs w:val="19"/>
          <w:shd w:val="clear" w:color="FFFFFF" w:fill="D9D9D9"/>
        </w:rPr>
        <w:t>}</w:t>
      </w:r>
    </w:p>
    <w:p>
      <w:pPr>
        <w:pStyle w:val="44"/>
        <w:numPr>
          <w:ilvl w:val="0"/>
          <w:numId w:val="5"/>
        </w:numPr>
        <w:ind w:firstLineChars="0"/>
        <w:rPr>
          <w:lang w:eastAsia="zh-CN"/>
        </w:rPr>
      </w:pPr>
      <w:r>
        <w:rPr>
          <w:rFonts w:hint="eastAsia"/>
          <w:lang w:eastAsia="zh-CN"/>
        </w:rPr>
        <w:t>上传图片前端核心代码</w:t>
      </w:r>
    </w:p>
    <w:p>
      <w:pPr>
        <w:pStyle w:val="2"/>
        <w:spacing w:before="120" w:after="240"/>
        <w:ind w:firstLine="420"/>
        <w:jc w:val="center"/>
      </w:pPr>
      <w:r>
        <w:pict>
          <v:shape id="_x0000_i1043" o:spt="75" type="#_x0000_t75" style="height:201.6pt;width:426.6pt;" filled="f" o:preferrelative="t" stroked="f" coordsize="21600,21600">
            <v:path/>
            <v:fill on="f" focussize="0,0"/>
            <v:stroke on="f" joinstyle="miter"/>
            <v:imagedata r:id="rId42" o:title=""/>
            <o:lock v:ext="edit" aspectratio="t"/>
            <w10:wrap type="none"/>
            <w10:anchorlock/>
          </v:shape>
        </w:pict>
      </w:r>
    </w:p>
    <w:p>
      <w:pPr>
        <w:pStyle w:val="2"/>
        <w:spacing w:after="326" w:afterLines="100"/>
        <w:ind w:firstLine="420"/>
        <w:jc w:val="center"/>
      </w:pPr>
      <w:r>
        <w:rPr>
          <w:rFonts w:hint="eastAsia"/>
        </w:rPr>
        <w:t>6.</w:t>
      </w:r>
      <w:r>
        <w:t>15</w:t>
      </w:r>
      <w:r>
        <w:rPr>
          <w:rFonts w:hint="eastAsia"/>
        </w:rPr>
        <w:t xml:space="preserve"> </w:t>
      </w:r>
      <w:r>
        <w:t xml:space="preserve"> </w:t>
      </w:r>
      <w:r>
        <w:rPr>
          <w:rFonts w:hint="eastAsia"/>
        </w:rPr>
        <w:t>上传多图核心代码截图</w:t>
      </w:r>
    </w:p>
    <w:p>
      <w:pPr>
        <w:pStyle w:val="5"/>
        <w:spacing w:before="163"/>
        <w:ind w:leftChars="0" w:rightChars="0"/>
      </w:pPr>
      <w:bookmarkStart w:id="551" w:name="_Toc23203"/>
      <w:r>
        <w:t>6</w:t>
      </w:r>
      <w:r>
        <w:rPr>
          <w:rFonts w:hint="eastAsia"/>
        </w:rPr>
        <w:t xml:space="preserve">.2.5 </w:t>
      </w:r>
      <w:r>
        <w:t xml:space="preserve"> </w:t>
      </w:r>
      <w:r>
        <w:rPr>
          <w:rFonts w:hint="eastAsia"/>
        </w:rPr>
        <w:t>话题模块</w:t>
      </w:r>
      <w:bookmarkEnd w:id="551"/>
    </w:p>
    <w:p>
      <w:pPr>
        <w:pStyle w:val="44"/>
        <w:numPr>
          <w:ilvl w:val="0"/>
          <w:numId w:val="6"/>
        </w:numPr>
      </w:pPr>
      <w:r>
        <w:rPr>
          <w:rFonts w:hint="eastAsia"/>
        </w:rPr>
        <w:t>功能描述</w:t>
      </w:r>
    </w:p>
    <w:p>
      <w:pPr>
        <w:pStyle w:val="44"/>
        <w:ind w:firstLineChars="0"/>
        <w:rPr>
          <w:lang w:eastAsia="zh-CN"/>
        </w:rPr>
      </w:pPr>
      <w:r>
        <w:rPr>
          <w:rFonts w:hint="eastAsia"/>
          <w:lang w:eastAsia="zh-CN"/>
        </w:rPr>
        <w:t>点击在动态页顶部的第二个Tabbar导航就进入话题模块，话题模块主要包括话题列表、创建话题、搜索话题等。其中创建话题的方式有两种，一种是点击话题图6.15中的右侧按钮创建，一种是在发表文章时查不到想要选择的话题时，输入新话题创建。点击话题列表可以查看参与该话题的全部文章。在图6.16中点击热门分类中的话题标签可以直接跳转到对应的话题列表下，或者点击“更多”进入到图6.17所示界面。可根据话题话题名称进行动态的模糊查询。</w:t>
      </w:r>
    </w:p>
    <w:p>
      <w:pPr>
        <w:pStyle w:val="44"/>
        <w:ind w:firstLineChars="0"/>
        <w:rPr>
          <w:lang w:eastAsia="zh-CN"/>
        </w:rPr>
      </w:pPr>
    </w:p>
    <w:p>
      <w:pPr>
        <w:pStyle w:val="44"/>
        <w:ind w:firstLineChars="0"/>
        <w:rPr>
          <w:lang w:eastAsia="zh-CN"/>
        </w:rPr>
      </w:pPr>
    </w:p>
    <w:p>
      <w:pPr>
        <w:pStyle w:val="2"/>
        <w:spacing w:before="120" w:after="240"/>
        <w:ind w:firstLine="420"/>
      </w:pPr>
      <w:r>
        <w:pict>
          <v:shape id="_x0000_i1044" o:spt="75" type="#_x0000_t75" style="height:333.45pt;width:187.2pt;" filled="f" o:preferrelative="t" stroked="f" coordsize="21600,21600">
            <v:path/>
            <v:fill on="f" focussize="0,0"/>
            <v:stroke on="f"/>
            <v:imagedata r:id="rId43" o:title=""/>
            <o:lock v:ext="edit" aspectratio="t"/>
            <w10:wrap type="none"/>
            <w10:anchorlock/>
          </v:shape>
        </w:pict>
      </w:r>
      <w:r>
        <w:rPr>
          <w:rFonts w:hint="eastAsia"/>
        </w:rPr>
        <w:tab/>
      </w:r>
      <w:r>
        <w:rPr>
          <w:rFonts w:hint="eastAsia"/>
        </w:rPr>
        <w:tab/>
      </w:r>
      <w:r>
        <w:pict>
          <v:shape id="_x0000_i1045" o:spt="75" type="#_x0000_t75" style="height:333pt;width:186.95pt;" filled="f" o:preferrelative="t" stroked="f" coordsize="21600,21600">
            <v:path/>
            <v:fill on="f" focussize="0,0"/>
            <v:stroke on="f"/>
            <v:imagedata r:id="rId44" o:title=""/>
            <o:lock v:ext="edit" aspectratio="t"/>
            <w10:wrap type="none"/>
            <w10:anchorlock/>
          </v:shape>
        </w:pict>
      </w:r>
      <w:r>
        <w:rPr>
          <w:rFonts w:hint="eastAsia"/>
        </w:rPr>
        <w:tab/>
      </w:r>
      <w:r>
        <w:rPr>
          <w:rFonts w:hint="eastAsia"/>
        </w:rPr>
        <w:t xml:space="preserve">   </w:t>
      </w:r>
    </w:p>
    <w:p>
      <w:pPr>
        <w:pStyle w:val="2"/>
        <w:ind w:left="420" w:firstLine="420"/>
      </w:pPr>
      <w:r>
        <w:rPr>
          <w:rFonts w:hint="eastAsia"/>
        </w:rPr>
        <w:t>图6.1</w:t>
      </w:r>
      <w:r>
        <w:t xml:space="preserve">6 </w:t>
      </w:r>
      <w:r>
        <w:rPr>
          <w:color w:val="FF0000"/>
        </w:rPr>
        <w:t xml:space="preserve"> </w:t>
      </w:r>
      <w:r>
        <w:rPr>
          <w:rFonts w:hint="eastAsia"/>
        </w:rPr>
        <w:t>动态页-话题图                      图6.1</w:t>
      </w:r>
      <w:r>
        <w:t>7</w:t>
      </w:r>
      <w:r>
        <w:rPr>
          <w:rFonts w:hint="eastAsia"/>
        </w:rPr>
        <w:t xml:space="preserve">  话题列表图</w:t>
      </w:r>
    </w:p>
    <w:p>
      <w:pPr>
        <w:spacing w:before="120" w:after="240"/>
        <w:ind w:firstLine="480"/>
      </w:pPr>
    </w:p>
    <w:p>
      <w:pPr>
        <w:pStyle w:val="2"/>
        <w:ind w:firstLine="0" w:firstLineChars="0"/>
      </w:pPr>
    </w:p>
    <w:p>
      <w:pPr>
        <w:pStyle w:val="2"/>
        <w:ind w:firstLine="420"/>
      </w:pPr>
      <w:r>
        <w:pict>
          <v:shape id="_x0000_i1046" o:spt="75" type="#_x0000_t75" style="height:360.45pt;width:202.35pt;" filled="f" o:preferrelative="t" stroked="f" coordsize="21600,21600">
            <v:path/>
            <v:fill on="f" focussize="0,0"/>
            <v:stroke on="f"/>
            <v:imagedata r:id="rId45" o:title=""/>
            <o:lock v:ext="edit" aspectratio="t"/>
            <w10:wrap type="none"/>
            <w10:anchorlock/>
          </v:shape>
        </w:pict>
      </w:r>
      <w:r>
        <w:pict>
          <v:shape id="_x0000_i1047" o:spt="75" type="#_x0000_t75" style="height:377.4pt;width:211.2pt;" filled="f" o:preferrelative="t" stroked="f" coordsize="21600,21600">
            <v:path/>
            <v:fill on="f" focussize="0,0"/>
            <v:stroke on="f" joinstyle="miter"/>
            <v:imagedata r:id="rId46" o:title=""/>
            <o:lock v:ext="edit" aspectratio="t"/>
            <w10:wrap type="none"/>
            <w10:anchorlock/>
          </v:shape>
        </w:pict>
      </w:r>
    </w:p>
    <w:p>
      <w:pPr>
        <w:pStyle w:val="2"/>
        <w:ind w:left="420" w:firstLine="420"/>
      </w:pPr>
      <w:r>
        <w:rPr>
          <w:rFonts w:hint="eastAsia"/>
        </w:rPr>
        <w:t>图6.1</w:t>
      </w:r>
      <w:r>
        <w:t>8</w:t>
      </w:r>
      <w:r>
        <w:rPr>
          <w:rFonts w:hint="eastAsia"/>
        </w:rPr>
        <w:t xml:space="preserve">  话题发布图                             图6.1</w:t>
      </w:r>
      <w:r>
        <w:t>9</w:t>
      </w:r>
      <w:r>
        <w:rPr>
          <w:rFonts w:hint="eastAsia"/>
        </w:rPr>
        <w:t xml:space="preserve">  创建话题图</w:t>
      </w:r>
    </w:p>
    <w:p>
      <w:pPr>
        <w:pStyle w:val="2"/>
        <w:ind w:firstLine="420"/>
      </w:pPr>
    </w:p>
    <w:p>
      <w:pPr>
        <w:pStyle w:val="2"/>
        <w:ind w:firstLine="420"/>
      </w:pPr>
    </w:p>
    <w:p>
      <w:pPr>
        <w:pStyle w:val="44"/>
        <w:rPr>
          <w:lang w:eastAsia="zh-CN"/>
        </w:rPr>
      </w:pPr>
      <w:r>
        <w:rPr>
          <w:rFonts w:hint="eastAsia"/>
          <w:lang w:eastAsia="zh-CN"/>
        </w:rPr>
        <w:t>发布话题的两个界面，图6.18是先创建</w:t>
      </w:r>
      <w:r>
        <w:rPr>
          <w:rFonts w:hint="eastAsia"/>
          <w:lang w:val="en-US" w:eastAsia="zh-CN"/>
        </w:rPr>
        <w:t>话题，</w:t>
      </w:r>
      <w:r>
        <w:rPr>
          <w:rFonts w:hint="eastAsia"/>
          <w:lang w:eastAsia="zh-CN"/>
        </w:rPr>
        <w:t>图6.19是在发布过程中</w:t>
      </w:r>
      <w:r>
        <w:rPr>
          <w:rFonts w:hint="eastAsia"/>
          <w:lang w:val="en-US" w:eastAsia="zh-CN"/>
        </w:rPr>
        <w:t>通过搜索话题，搜索不到就</w:t>
      </w:r>
      <w:r>
        <w:rPr>
          <w:rFonts w:hint="eastAsia"/>
          <w:lang w:eastAsia="zh-CN"/>
        </w:rPr>
        <w:t>创建。</w:t>
      </w:r>
    </w:p>
    <w:p>
      <w:pPr>
        <w:pStyle w:val="2"/>
        <w:ind w:firstLine="420"/>
      </w:pPr>
    </w:p>
    <w:p>
      <w:pPr>
        <w:pStyle w:val="2"/>
        <w:spacing w:before="120" w:after="240"/>
        <w:ind w:firstLine="0" w:firstLineChars="0"/>
      </w:pPr>
    </w:p>
    <w:p>
      <w:pPr>
        <w:pStyle w:val="2"/>
        <w:spacing w:before="120" w:after="240"/>
        <w:ind w:firstLine="420"/>
      </w:pPr>
      <w:r>
        <w:pict>
          <v:shape id="_x0000_i1048" o:spt="75" type="#_x0000_t75" style="height:352.2pt;width:197.4pt;" filled="f" o:preferrelative="t" stroked="f" coordsize="21600,21600">
            <v:path/>
            <v:fill on="f" focussize="0,0"/>
            <v:stroke on="f" joinstyle="miter"/>
            <v:imagedata r:id="rId47" o:title=""/>
            <o:lock v:ext="edit" aspectratio="t"/>
            <w10:wrap type="none"/>
            <w10:anchorlock/>
          </v:shape>
        </w:pict>
      </w:r>
      <w:r>
        <w:pict>
          <v:shape id="_x0000_i1049" o:spt="75" type="#_x0000_t75" style="height:354.6pt;width:199.2pt;" filled="f" o:preferrelative="t" stroked="f" coordsize="21600,21600">
            <v:path/>
            <v:fill on="f" focussize="0,0"/>
            <v:stroke on="f" joinstyle="miter"/>
            <v:imagedata r:id="rId48" o:title=""/>
            <o:lock v:ext="edit" aspectratio="t"/>
            <w10:wrap type="none"/>
            <w10:anchorlock/>
          </v:shape>
        </w:pict>
      </w:r>
    </w:p>
    <w:p>
      <w:pPr>
        <w:pStyle w:val="2"/>
        <w:spacing w:before="120" w:after="240"/>
        <w:ind w:firstLine="420"/>
      </w:pPr>
      <w:r>
        <w:rPr>
          <w:rFonts w:hint="eastAsia"/>
        </w:rPr>
        <w:t xml:space="preserve">            图6.20  空白页图        </w:t>
      </w:r>
      <w:r>
        <w:rPr>
          <w:rFonts w:hint="eastAsia"/>
        </w:rPr>
        <w:tab/>
      </w:r>
      <w:r>
        <w:rPr>
          <w:rFonts w:hint="eastAsia"/>
        </w:rPr>
        <w:tab/>
      </w:r>
      <w:r>
        <w:rPr>
          <w:rFonts w:hint="eastAsia"/>
        </w:rPr>
        <w:tab/>
      </w:r>
      <w:r>
        <w:rPr>
          <w:rFonts w:hint="eastAsia"/>
        </w:rPr>
        <w:t xml:space="preserve"> 图6.</w:t>
      </w:r>
      <w:r>
        <w:t>2</w:t>
      </w:r>
      <w:r>
        <w:rPr>
          <w:rFonts w:hint="eastAsia"/>
        </w:rPr>
        <w:t xml:space="preserve">1  具体话题文章列表图    </w:t>
      </w:r>
    </w:p>
    <w:p>
      <w:pPr>
        <w:pStyle w:val="44"/>
        <w:numPr>
          <w:ilvl w:val="0"/>
          <w:numId w:val="6"/>
        </w:numPr>
      </w:pPr>
      <w:r>
        <w:rPr>
          <w:rFonts w:hint="eastAsia"/>
        </w:rPr>
        <w:t>功能实现</w:t>
      </w:r>
    </w:p>
    <w:p>
      <w:pPr>
        <w:pStyle w:val="44"/>
        <w:rPr>
          <w:lang w:eastAsia="zh-CN"/>
        </w:rPr>
      </w:pPr>
      <w:r>
        <w:rPr>
          <w:rFonts w:hint="eastAsia"/>
          <w:lang w:eastAsia="zh-CN"/>
        </w:rPr>
        <w:t>这里将话题列表、搜索框、热门分类标签都设计成组件，减少重复代码。今日话题参与量的计算使用的是</w:t>
      </w:r>
      <w:r>
        <w:rPr>
          <w:rFonts w:hint="eastAsia"/>
        </w:rPr>
        <w:fldChar w:fldCharType="begin"/>
      </w:r>
      <w:r>
        <w:rPr>
          <w:lang w:eastAsia="zh-CN"/>
        </w:rPr>
        <w:instrText xml:space="preserve"> HYPERLINK "https://www.cnblogs.com/pejsidney/p/9046818.html" </w:instrText>
      </w:r>
      <w:r>
        <w:rPr>
          <w:rFonts w:hint="eastAsia"/>
        </w:rPr>
        <w:fldChar w:fldCharType="separate"/>
      </w:r>
      <w:r>
        <w:rPr>
          <w:rFonts w:hint="eastAsia"/>
          <w:lang w:eastAsia="zh-CN"/>
        </w:rPr>
        <w:t>Spring Boot提供的@Scheduled定时器任务</w:t>
      </w:r>
      <w:r>
        <w:rPr>
          <w:rFonts w:hint="eastAsia"/>
          <w:lang w:eastAsia="zh-CN"/>
        </w:rPr>
        <w:fldChar w:fldCharType="end"/>
      </w:r>
      <w:r>
        <w:rPr>
          <w:rFonts w:hint="eastAsia"/>
          <w:lang w:eastAsia="zh-CN"/>
        </w:rPr>
        <w:t>，在启动类上加上@EnableScheduling注解，编写定时器类。通过对cron表达式的配置，每天凌晨0点启用，cron表达式共七位，从左至右依次是秒、分、时、日、周、月、年，其中</w:t>
      </w:r>
      <w:r>
        <w:rPr>
          <w:lang w:eastAsia="zh-CN"/>
        </w:rPr>
        <w:t>由于</w:t>
      </w:r>
      <w:r>
        <w:rPr>
          <w:rFonts w:hint="eastAsia"/>
          <w:lang w:eastAsia="zh-CN"/>
        </w:rPr>
        <w:t>“</w:t>
      </w:r>
      <w:r>
        <w:rPr>
          <w:lang w:eastAsia="zh-CN"/>
        </w:rPr>
        <w:t>月份中的日期</w:t>
      </w:r>
      <w:r>
        <w:rPr>
          <w:rFonts w:hint="eastAsia"/>
          <w:lang w:eastAsia="zh-CN"/>
        </w:rPr>
        <w:t>”</w:t>
      </w:r>
      <w:r>
        <w:rPr>
          <w:lang w:eastAsia="zh-CN"/>
        </w:rPr>
        <w:t>和</w:t>
      </w:r>
      <w:r>
        <w:rPr>
          <w:rFonts w:hint="eastAsia"/>
          <w:lang w:eastAsia="zh-CN"/>
        </w:rPr>
        <w:t>“</w:t>
      </w:r>
      <w:r>
        <w:rPr>
          <w:lang w:eastAsia="zh-CN"/>
        </w:rPr>
        <w:t>星期中的日期</w:t>
      </w:r>
      <w:r>
        <w:rPr>
          <w:rFonts w:hint="eastAsia"/>
          <w:lang w:eastAsia="zh-CN"/>
        </w:rPr>
        <w:t>”</w:t>
      </w:r>
      <w:r>
        <w:rPr>
          <w:lang w:eastAsia="zh-CN"/>
        </w:rPr>
        <w:t>这两个元素互斥的</w:t>
      </w:r>
      <w:r>
        <w:rPr>
          <w:rFonts w:hint="eastAsia"/>
          <w:lang w:eastAsia="zh-CN"/>
        </w:rPr>
        <w:t>，</w:t>
      </w:r>
      <w:r>
        <w:rPr>
          <w:lang w:eastAsia="zh-CN"/>
        </w:rPr>
        <w:t>必须要</w:t>
      </w:r>
      <w:r>
        <w:rPr>
          <w:rFonts w:hint="eastAsia"/>
          <w:lang w:eastAsia="zh-CN"/>
        </w:rPr>
        <w:t>将</w:t>
      </w:r>
      <w:r>
        <w:rPr>
          <w:lang w:eastAsia="zh-CN"/>
        </w:rPr>
        <w:t>其中一个</w:t>
      </w:r>
      <w:r>
        <w:rPr>
          <w:rFonts w:hint="eastAsia"/>
          <w:lang w:eastAsia="zh-CN"/>
        </w:rPr>
        <w:t>位置</w:t>
      </w:r>
      <w:r>
        <w:rPr>
          <w:lang w:eastAsia="zh-CN"/>
        </w:rPr>
        <w:t>设置</w:t>
      </w:r>
      <w:r>
        <w:rPr>
          <w:rFonts w:hint="eastAsia"/>
          <w:lang w:eastAsia="zh-CN"/>
        </w:rPr>
        <w:t>“?”。</w:t>
      </w:r>
    </w:p>
    <w:p>
      <w:pPr>
        <w:pStyle w:val="2"/>
        <w:spacing w:before="120" w:after="240"/>
        <w:ind w:firstLine="0" w:firstLineChars="0"/>
      </w:pPr>
    </w:p>
    <w:p>
      <w:pPr>
        <w:pStyle w:val="2"/>
        <w:spacing w:before="120" w:after="240"/>
        <w:ind w:firstLine="420"/>
      </w:pPr>
      <w:r>
        <w:rPr>
          <w:rFonts w:hint="eastAsia"/>
        </w:rPr>
        <w:t>①定时任务核心代码</w:t>
      </w:r>
    </w:p>
    <w:p>
      <w:pPr>
        <w:pStyle w:val="22"/>
        <w:shd w:val="clear" w:color="auto" w:fill="D8D8D8"/>
        <w:spacing w:before="120" w:after="240"/>
        <w:rPr>
          <w:rFonts w:hint="default" w:ascii="Cambria" w:hAnsi="Fira Code" w:eastAsia="Fira Code" w:cs="Fira Code"/>
          <w:color w:val="000000"/>
          <w:sz w:val="19"/>
          <w:szCs w:val="19"/>
          <w:shd w:val="clear" w:color="FFFFFF" w:fill="D9D9D9"/>
        </w:rPr>
      </w:pPr>
      <w:r>
        <w:rPr>
          <w:rFonts w:hint="default" w:ascii="Cambria" w:hAnsi="Fira Code" w:eastAsia="Fira Code" w:cs="Fira Code"/>
          <w:color w:val="000000"/>
          <w:sz w:val="19"/>
          <w:szCs w:val="19"/>
          <w:shd w:val="clear" w:color="FFFFFF" w:fill="D9D9D9"/>
        </w:rPr>
        <w:t>@Component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public class ScheduledUtil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@Autowired</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TopicMapper topicMapper;</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@Scheduled(cron =” 0 0 0 * *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public void updateTodayNum(){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topicMapper.updateTodayNum();</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 xml:space="preserve">    }</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shd w:val="clear" w:color="FFFFFF" w:fill="D9D9D9"/>
        </w:rPr>
        <w:t>}</w:t>
      </w:r>
    </w:p>
    <w:p>
      <w:pPr>
        <w:pStyle w:val="5"/>
        <w:spacing w:before="163"/>
        <w:ind w:left="0" w:leftChars="0" w:rightChars="0"/>
      </w:pPr>
      <w:bookmarkStart w:id="552" w:name="_Toc24533"/>
      <w:r>
        <w:t>6</w:t>
      </w:r>
      <w:r>
        <w:rPr>
          <w:rFonts w:hint="eastAsia"/>
        </w:rPr>
        <w:t>.2.6</w:t>
      </w:r>
      <w:r>
        <w:t xml:space="preserve">  </w:t>
      </w:r>
      <w:r>
        <w:rPr>
          <w:rFonts w:hint="eastAsia"/>
        </w:rPr>
        <w:t>在线聊天模块</w:t>
      </w:r>
      <w:bookmarkEnd w:id="552"/>
    </w:p>
    <w:p>
      <w:pPr>
        <w:pStyle w:val="44"/>
        <w:numPr>
          <w:ilvl w:val="0"/>
          <w:numId w:val="7"/>
        </w:numPr>
      </w:pPr>
      <w:r>
        <w:rPr>
          <w:rFonts w:hint="eastAsia"/>
        </w:rPr>
        <w:t>在线聊天功能描述</w:t>
      </w:r>
    </w:p>
    <w:p>
      <w:pPr>
        <w:pStyle w:val="44"/>
        <w:spacing w:after="326" w:afterLines="100"/>
        <w:ind w:left="420" w:firstLine="420" w:firstLineChars="0"/>
        <w:rPr>
          <w:lang w:eastAsia="zh-CN"/>
        </w:rPr>
      </w:pPr>
      <w:r>
        <w:rPr>
          <w:rFonts w:hint="eastAsia"/>
          <w:lang w:eastAsia="zh-CN"/>
        </w:rPr>
        <w:t>点击底部第三个tabbar进入聊天列表页面，点击右侧图标查看好友列表和粉丝以及自己关注的人，点击列表进入聊天页面。</w:t>
      </w:r>
    </w:p>
    <w:p>
      <w:pPr>
        <w:pStyle w:val="2"/>
        <w:ind w:firstLine="420"/>
      </w:pPr>
      <w:r>
        <w:pict>
          <v:shape id="_x0000_i1050" o:spt="75" type="#_x0000_t75" style="height:334.2pt;width:188.4pt;" filled="f" o:preferrelative="t" stroked="f" coordsize="21600,21600">
            <v:path/>
            <v:fill on="f" focussize="0,0"/>
            <v:stroke on="f" joinstyle="miter"/>
            <v:imagedata r:id="rId49" croptop="3278f" cropright="489f" cropbottom="4775f" o:title=""/>
            <o:lock v:ext="edit" aspectratio="t"/>
            <w10:wrap type="none"/>
            <w10:anchorlock/>
          </v:shape>
        </w:pict>
      </w:r>
      <w:r>
        <w:pict>
          <v:shape id="_x0000_i1051" o:spt="75" type="#_x0000_t75" style="height:324.65pt;width:182.2pt;" filled="f" o:preferrelative="t" stroked="f" coordsize="21600,21600">
            <v:path/>
            <v:fill on="f" focussize="0,0"/>
            <v:stroke on="f"/>
            <v:imagedata r:id="rId50" o:title=""/>
            <o:lock v:ext="edit" aspectratio="t"/>
            <w10:wrap type="none"/>
            <w10:anchorlock/>
          </v:shape>
        </w:pict>
      </w:r>
    </w:p>
    <w:p>
      <w:pPr>
        <w:pStyle w:val="2"/>
        <w:spacing w:before="326" w:beforeLines="100"/>
        <w:ind w:left="840" w:leftChars="0" w:firstLine="420" w:firstLineChars="0"/>
      </w:pPr>
      <w:r>
        <w:rPr>
          <w:rFonts w:hint="eastAsia"/>
        </w:rPr>
        <w:t>图6.</w:t>
      </w:r>
      <w:r>
        <w:t>22</w:t>
      </w:r>
      <w:r>
        <w:rPr>
          <w:rFonts w:hint="eastAsia"/>
        </w:rPr>
        <w:t xml:space="preserve">  好友列表图                      图6.</w:t>
      </w:r>
      <w:r>
        <w:t>23</w:t>
      </w:r>
      <w:r>
        <w:rPr>
          <w:rFonts w:hint="eastAsia"/>
        </w:rPr>
        <w:t xml:space="preserve">  消息列表图</w:t>
      </w:r>
    </w:p>
    <w:p>
      <w:pPr>
        <w:pStyle w:val="2"/>
        <w:ind w:left="840" w:firstLine="420"/>
      </w:pPr>
    </w:p>
    <w:p>
      <w:pPr>
        <w:spacing w:before="120" w:after="240"/>
        <w:ind w:firstLine="480"/>
        <w:jc w:val="center"/>
        <w:rPr>
          <w:sz w:val="21"/>
          <w:szCs w:val="21"/>
        </w:rPr>
      </w:pPr>
      <w:r>
        <w:rPr>
          <w:sz w:val="21"/>
          <w:szCs w:val="21"/>
        </w:rPr>
        <w:pict>
          <v:shape id="_x0000_s2284" o:spid="_x0000_s2284" o:spt="75" type="#_x0000_t75" style="position:absolute;left:0pt;margin-left:123.5pt;margin-top:7.5pt;height:370.9pt;width:208.45pt;mso-wrap-distance-bottom:0pt;mso-wrap-distance-top:0pt;z-index:1024;mso-width-relative:page;mso-height-relative:page;" filled="f" o:preferrelative="t" stroked="f" coordsize="21600,21600">
            <v:path/>
            <v:fill on="f" focussize="0,0"/>
            <v:stroke on="f" joinstyle="miter"/>
            <v:imagedata r:id="rId51" croptop="2832f" cropright="330f" cropbottom="4166f" o:title=""/>
            <o:lock v:ext="edit" aspectratio="t"/>
            <w10:wrap type="topAndBottom"/>
          </v:shape>
        </w:pict>
      </w:r>
      <w:r>
        <w:rPr>
          <w:rFonts w:hint="eastAsia"/>
          <w:sz w:val="21"/>
          <w:szCs w:val="21"/>
        </w:rPr>
        <w:t>图6.</w:t>
      </w:r>
      <w:r>
        <w:rPr>
          <w:sz w:val="21"/>
          <w:szCs w:val="21"/>
        </w:rPr>
        <w:t>24</w:t>
      </w:r>
      <w:r>
        <w:rPr>
          <w:rFonts w:hint="eastAsia"/>
          <w:sz w:val="21"/>
          <w:szCs w:val="21"/>
        </w:rPr>
        <w:t xml:space="preserve">  聊天详情页图</w:t>
      </w:r>
    </w:p>
    <w:p>
      <w:pPr>
        <w:numPr>
          <w:ilvl w:val="0"/>
          <w:numId w:val="7"/>
        </w:numPr>
        <w:ind w:firstLine="482"/>
      </w:pPr>
      <w:r>
        <w:rPr>
          <w:rFonts w:hint="eastAsia"/>
        </w:rPr>
        <w:t>功能实现</w:t>
      </w:r>
    </w:p>
    <w:p>
      <w:pPr>
        <w:pStyle w:val="44"/>
        <w:rPr>
          <w:lang w:eastAsia="zh-CN"/>
        </w:rPr>
      </w:pPr>
      <w:r>
        <w:rPr>
          <w:rFonts w:hint="eastAsia"/>
          <w:lang w:eastAsia="zh-CN"/>
        </w:rPr>
        <w:t>这一部分的后端需要搭建Websocket服务，实现了基础的文字聊天，相对前端来说后端相对容易实现，这里前端比较麻烦，需要注意每个页面的数据同步问题。比如聊天列表页面显示最后一条消息、点击消息查看再返回消息列表时消息红点消失一系列的细小但是不可忽视的细节。</w:t>
      </w:r>
    </w:p>
    <w:p>
      <w:pPr>
        <w:pStyle w:val="44"/>
        <w:rPr>
          <w:lang w:eastAsia="zh-CN"/>
        </w:rPr>
      </w:pPr>
      <w:r>
        <w:rPr>
          <w:rFonts w:hint="eastAsia"/>
          <w:lang w:eastAsia="zh-CN"/>
        </w:rPr>
        <w:t>首先引入Websocket依赖并开启连接端点，将在线用户的id、用户名、session对象保存到LinkedHashSet中，若是一对多推送只需要将消息全部推送给在线的用户皆可，在一对一推送时需要通过session id 发送给具体的用户。若用户不在线就将消息暂时持久化存到数据库中。</w:t>
      </w:r>
    </w:p>
    <w:p>
      <w:pPr>
        <w:pStyle w:val="44"/>
        <w:rPr>
          <w:lang w:eastAsia="zh-CN"/>
        </w:rPr>
      </w:pPr>
    </w:p>
    <w:p>
      <w:pPr>
        <w:pStyle w:val="44"/>
        <w:rPr>
          <w:lang w:eastAsia="zh-CN"/>
        </w:rPr>
      </w:pPr>
    </w:p>
    <w:p>
      <w:pPr>
        <w:pStyle w:val="44"/>
        <w:rPr>
          <w:lang w:eastAsia="zh-CN"/>
        </w:rPr>
      </w:pPr>
    </w:p>
    <w:p>
      <w:pPr>
        <w:pStyle w:val="44"/>
      </w:pPr>
      <w:r>
        <w:pict>
          <v:shape id="_x0000_i1052" o:spt="75" type="#_x0000_t75" style="height:405.6pt;width:453.6pt;" filled="f" o:preferrelative="t" stroked="f" coordsize="21600,21600">
            <v:path/>
            <v:fill on="f" focussize="0,0"/>
            <v:stroke on="f" joinstyle="miter"/>
            <v:imagedata r:id="rId52" o:title=""/>
            <o:lock v:ext="edit" aspectratio="t"/>
            <w10:wrap type="none"/>
            <w10:anchorlock/>
          </v:shape>
        </w:pict>
      </w:r>
    </w:p>
    <w:p>
      <w:pPr>
        <w:pStyle w:val="2"/>
        <w:ind w:left="840" w:firstLine="420"/>
        <w:jc w:val="center"/>
      </w:pPr>
      <w:r>
        <w:rPr>
          <w:rFonts w:hint="eastAsia"/>
        </w:rPr>
        <w:t>图6.</w:t>
      </w:r>
      <w:r>
        <w:t xml:space="preserve">25 </w:t>
      </w:r>
      <w:r>
        <w:rPr>
          <w:rFonts w:hint="eastAsia"/>
        </w:rPr>
        <w:t xml:space="preserve"> 在线聊天流程图</w:t>
      </w:r>
    </w:p>
    <w:p>
      <w:pPr>
        <w:pStyle w:val="44"/>
        <w:rPr>
          <w:lang w:eastAsia="zh-CN"/>
        </w:rPr>
      </w:pPr>
      <w:r>
        <w:rPr>
          <w:rFonts w:hint="eastAsia"/>
          <w:lang w:eastAsia="zh-CN"/>
        </w:rPr>
        <w:t>消息发送核心代码</w:t>
      </w:r>
    </w:p>
    <w:p>
      <w:pPr>
        <w:pStyle w:val="22"/>
        <w:shd w:val="clear" w:color="auto" w:fill="F2F2F2"/>
        <w:spacing w:before="120" w:after="240"/>
        <w:ind w:firstLine="380"/>
        <w:rPr>
          <w:rFonts w:hint="default" w:eastAsia="黑体"/>
          <w:bCs/>
          <w:snapToGrid w:val="0"/>
          <w:kern w:val="44"/>
          <w:sz w:val="30"/>
          <w:szCs w:val="30"/>
        </w:rPr>
      </w:pPr>
      <w:r>
        <w:rPr>
          <w:rFonts w:hint="default" w:ascii="Cambria" w:hAnsi="Fira Code" w:eastAsia="Fira Code" w:cs="Fira Code"/>
          <w:color w:val="000000"/>
          <w:sz w:val="19"/>
          <w:szCs w:val="19"/>
          <w:shd w:val="clear" w:color="FFFFFF" w:fill="D9D9D9"/>
        </w:rPr>
        <w:t>/**</w:t>
      </w:r>
      <w:r>
        <w:rPr>
          <w:rFonts w:hint="default" w:ascii="Cambria" w:hAnsi="Fira Code" w:eastAsia="Fira Code" w:cs="Fira Code"/>
          <w:color w:val="000000"/>
          <w:sz w:val="19"/>
          <w:szCs w:val="19"/>
          <w:shd w:val="clear" w:color="FFFFFF" w:fill="D9D9D9"/>
        </w:rPr>
        <w:br w:type="textWrapping"/>
      </w:r>
      <w:r>
        <w:rPr>
          <w:rFonts w:hint="default" w:ascii="Cambria" w:hAnsi="Fira Code" w:eastAsia="Fira Code" w:cs="Fira Code"/>
          <w:color w:val="000000"/>
          <w:sz w:val="19"/>
          <w:szCs w:val="19"/>
        </w:rPr>
        <w:t xml:space="preserve">     * </w:t>
      </w:r>
      <w:r>
        <w:rPr>
          <w:rFonts w:ascii="Cambria" w:hAnsi="Fira Code" w:eastAsia="Fira Code" w:cs="Fira Code"/>
          <w:color w:val="000000"/>
          <w:sz w:val="19"/>
          <w:szCs w:val="19"/>
        </w:rPr>
        <w:t>信息发送的方法，通过客户端的</w:t>
      </w:r>
      <w:r>
        <w:rPr>
          <w:rFonts w:hint="default" w:ascii="Cambria" w:hAnsi="Fira Code" w:eastAsia="Fira Code" w:cs="Fira Code"/>
          <w:color w:val="000000"/>
          <w:sz w:val="19"/>
          <w:szCs w:val="19"/>
        </w:rPr>
        <w:t>userName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 </w:t>
      </w:r>
      <w:r>
        <w:rPr>
          <w:rFonts w:ascii="Cambria" w:hAnsi="Fira Code" w:eastAsia="Fira Code" w:cs="Fira Code"/>
          <w:color w:val="000000"/>
          <w:sz w:val="19"/>
          <w:szCs w:val="19"/>
        </w:rPr>
        <w:t>拿到其对应的</w:t>
      </w:r>
      <w:r>
        <w:rPr>
          <w:rFonts w:hint="default" w:ascii="Cambria" w:hAnsi="Fira Code" w:eastAsia="Fira Code" w:cs="Fira Code"/>
          <w:color w:val="000000"/>
          <w:sz w:val="19"/>
          <w:szCs w:val="19"/>
        </w:rPr>
        <w:t>session</w:t>
      </w:r>
      <w:r>
        <w:rPr>
          <w:rFonts w:ascii="Cambria" w:hAnsi="Fira Code" w:eastAsia="Fira Code" w:cs="Fira Code"/>
          <w:color w:val="000000"/>
          <w:sz w:val="19"/>
          <w:szCs w:val="19"/>
        </w:rPr>
        <w:t>，调用信息推送的方法</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public synchronized RespBean sendMessage(ChatMsg chatMsg) throws IOException, EncodeException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String fromUsername = chatMsg.getFromUsername();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String toName = chatMsg.getToName();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String message = chatMsg.getData();</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chatMsg.setTime(CurrentTimeUtil.getCurrentTime());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for (Users users : onlineUsers)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if (toName.equals(users.getUsername()))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users.getSession().getBasicRemote().sendObject(chatMsg);</w:t>
      </w:r>
      <w:r>
        <w:rPr>
          <w:rFonts w:hint="default" w:ascii="Calibri" w:hAnsi="Fira Code" w:eastAsia="Fira Code" w:cs="Fira Code"/>
          <w:color w:val="CC7832"/>
          <w:sz w:val="19"/>
          <w:szCs w:val="19"/>
          <w:shd w:val="clear" w:color="auto" w:fill="2B2B2B"/>
        </w:rPr>
        <w:br w:type="textWrapping"/>
      </w:r>
      <w:r>
        <w:rPr>
          <w:rFonts w:hint="default" w:ascii="Cambria" w:hAnsi="Fira Code" w:eastAsia="Fira Code" w:cs="Fira Code"/>
          <w:color w:val="000000"/>
          <w:sz w:val="19"/>
          <w:szCs w:val="19"/>
        </w:rPr>
        <w:t xml:space="preserve">                logger.info(fromUsername + “</w:t>
      </w:r>
      <w:r>
        <w:rPr>
          <w:rFonts w:ascii="Cambria" w:hAnsi="Fira Code" w:eastAsia="Fira Code" w:cs="Fira Code"/>
          <w:color w:val="000000"/>
          <w:sz w:val="19"/>
          <w:szCs w:val="19"/>
        </w:rPr>
        <w:t>给</w:t>
      </w:r>
      <w:r>
        <w:rPr>
          <w:rFonts w:hint="default" w:ascii="Cambria" w:hAnsi="Fira Code" w:eastAsia="Fira Code" w:cs="Fira Code"/>
          <w:color w:val="000000"/>
          <w:sz w:val="19"/>
          <w:szCs w:val="19"/>
        </w:rPr>
        <w:t>” + users.getUsername() + “</w:t>
      </w:r>
      <w:r>
        <w:rPr>
          <w:rFonts w:ascii="Cambria" w:hAnsi="Fira Code" w:eastAsia="Fira Code" w:cs="Fira Code"/>
          <w:color w:val="000000"/>
          <w:sz w:val="19"/>
          <w:szCs w:val="19"/>
        </w:rPr>
        <w:t>发了一句</w:t>
      </w:r>
      <w:r>
        <w:rPr>
          <w:rFonts w:hint="default" w:ascii="Cambria" w:hAnsi="Fira Code" w:eastAsia="Fira Code" w:cs="Fira Code"/>
          <w:color w:val="000000"/>
          <w:sz w:val="19"/>
          <w:szCs w:val="19"/>
        </w:rPr>
        <w:t>” + message);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return RespBean.ok(“</w:t>
      </w:r>
      <w:r>
        <w:rPr>
          <w:rFonts w:ascii="Cambria" w:hAnsi="Fira Code" w:eastAsia="Fira Code" w:cs="Fira Code"/>
          <w:color w:val="000000"/>
          <w:sz w:val="19"/>
          <w:szCs w:val="19"/>
        </w:rPr>
        <w:t>消息已发送</w:t>
      </w:r>
      <w:r>
        <w:rPr>
          <w:rFonts w:hint="default" w:ascii="Cambria" w:hAnsi="Fira Code" w:eastAsia="Fira Code" w:cs="Fira Code"/>
          <w:color w:val="000000"/>
          <w:sz w:val="19"/>
          <w:szCs w:val="19"/>
        </w:rPr>
        <w:t>”);</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if (chatService.saveNoReadMessage(chatMsg)==1){</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return RespBean.ok(“</w:t>
      </w:r>
      <w:r>
        <w:rPr>
          <w:rFonts w:ascii="Cambria" w:hAnsi="Fira Code" w:eastAsia="Fira Code" w:cs="Fira Code"/>
          <w:color w:val="000000"/>
          <w:sz w:val="19"/>
          <w:szCs w:val="19"/>
        </w:rPr>
        <w:t>用户不在线，聊天记录存入数据库</w:t>
      </w:r>
      <w:r>
        <w:rPr>
          <w:rFonts w:hint="default" w:ascii="Cambria" w:hAnsi="Fira Code" w:eastAsia="Fira Code" w:cs="Fira Code"/>
          <w:color w:val="000000"/>
          <w:sz w:val="19"/>
          <w:szCs w:val="19"/>
        </w:rPr>
        <w:t>”);</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return RespBean.error(“ws</w:t>
      </w:r>
      <w:r>
        <w:rPr>
          <w:rFonts w:ascii="Cambria" w:hAnsi="Fira Code" w:eastAsia="Fira Code" w:cs="Fira Code"/>
          <w:color w:val="000000"/>
          <w:sz w:val="19"/>
          <w:szCs w:val="19"/>
        </w:rPr>
        <w:t>服务器出错</w:t>
      </w:r>
      <w:r>
        <w:rPr>
          <w:rFonts w:hint="default" w:ascii="Cambria" w:hAnsi="Fira Code" w:eastAsia="Fira Code" w:cs="Fira Code"/>
          <w:color w:val="000000"/>
          <w:sz w:val="19"/>
          <w:szCs w:val="19"/>
        </w:rPr>
        <w:t>”);</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p>
    <w:p>
      <w:pPr>
        <w:pStyle w:val="5"/>
        <w:spacing w:before="163"/>
        <w:ind w:left="0" w:leftChars="0" w:rightChars="0"/>
      </w:pPr>
      <w:bookmarkStart w:id="553" w:name="_Toc12909"/>
      <w:r>
        <w:t>6</w:t>
      </w:r>
      <w:r>
        <w:rPr>
          <w:rFonts w:hint="eastAsia"/>
        </w:rPr>
        <w:t>.2.7</w:t>
      </w:r>
      <w:r>
        <w:t xml:space="preserve">  </w:t>
      </w:r>
      <w:r>
        <w:rPr>
          <w:rFonts w:hint="eastAsia"/>
        </w:rPr>
        <w:t>用户个人中心模块</w:t>
      </w:r>
      <w:bookmarkEnd w:id="553"/>
    </w:p>
    <w:p>
      <w:pPr>
        <w:numPr>
          <w:ilvl w:val="0"/>
          <w:numId w:val="8"/>
        </w:numPr>
        <w:ind w:firstLine="482"/>
      </w:pPr>
      <w:r>
        <w:rPr>
          <w:rFonts w:hint="eastAsia"/>
        </w:rPr>
        <w:t>个人中心功能描述</w:t>
      </w:r>
    </w:p>
    <w:p>
      <w:pPr>
        <w:pStyle w:val="44"/>
        <w:spacing w:after="326" w:afterLines="100"/>
        <w:rPr>
          <w:lang w:eastAsia="zh-CN"/>
        </w:rPr>
      </w:pPr>
      <w:r>
        <w:rPr>
          <w:rFonts w:hint="eastAsia"/>
          <w:lang w:eastAsia="zh-CN"/>
        </w:rPr>
        <w:t>用户点击底部tabbar——“我的”再点击个人信息部分就会跳转到个人中心，可以看到自己的信息以及自己发表的文章列表，分别按照最热和最新排序。</w:t>
      </w:r>
    </w:p>
    <w:p>
      <w:pPr>
        <w:pStyle w:val="2"/>
        <w:spacing w:before="120" w:after="240"/>
        <w:ind w:firstLine="420"/>
      </w:pPr>
      <w:r>
        <w:pict>
          <v:shape id="_x0000_i1053" o:spt="75" type="#_x0000_t75" style="height:343.65pt;width:192.95pt;" filled="f" o:preferrelative="t" stroked="f" coordsize="21600,21600">
            <v:path/>
            <v:fill on="f" focussize="0,0"/>
            <v:stroke on="f"/>
            <v:imagedata r:id="rId53" o:title=""/>
            <o:lock v:ext="edit" aspectratio="t"/>
            <w10:wrap type="none"/>
            <w10:anchorlock/>
          </v:shape>
        </w:pict>
      </w:r>
      <w:r>
        <w:pict>
          <v:shape id="_x0000_i1054" o:spt="75" type="#_x0000_t75" style="height:348pt;width:198.6pt;" filled="f" o:preferrelative="t" stroked="f" coordsize="21600,21600">
            <v:path/>
            <v:fill on="f" focussize="0,0"/>
            <v:stroke on="f" joinstyle="miter"/>
            <v:imagedata r:id="rId54" croptop="3397f" cropright="-88f" cropbottom="4374f" o:title=""/>
            <o:lock v:ext="edit" aspectratio="t"/>
            <w10:wrap type="none"/>
            <w10:anchorlock/>
          </v:shape>
        </w:pict>
      </w:r>
    </w:p>
    <w:p>
      <w:pPr>
        <w:pStyle w:val="2"/>
        <w:spacing w:before="120" w:after="240"/>
        <w:ind w:left="420" w:leftChars="0"/>
        <w:jc w:val="both"/>
      </w:pPr>
      <w:r>
        <w:rPr>
          <w:rFonts w:hint="eastAsia"/>
        </w:rPr>
        <w:t>图6.</w:t>
      </w:r>
      <w:r>
        <w:t xml:space="preserve">26  </w:t>
      </w:r>
      <w:r>
        <w:rPr>
          <w:rFonts w:hint="eastAsia"/>
        </w:rPr>
        <w:t xml:space="preserve"> home页图</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图6.</w:t>
      </w:r>
      <w:r>
        <w:t>27</w:t>
      </w:r>
      <w:r>
        <w:rPr>
          <w:rFonts w:hint="eastAsia"/>
        </w:rPr>
        <w:t xml:space="preserve"> </w:t>
      </w:r>
      <w:r>
        <w:t xml:space="preserve"> </w:t>
      </w:r>
      <w:r>
        <w:rPr>
          <w:rFonts w:hint="eastAsia"/>
        </w:rPr>
        <w:t>个人中心页图</w:t>
      </w:r>
    </w:p>
    <w:p>
      <w:pPr>
        <w:pStyle w:val="2"/>
        <w:spacing w:before="120" w:after="240"/>
        <w:ind w:left="840" w:firstLine="420"/>
      </w:pPr>
    </w:p>
    <w:p>
      <w:pPr>
        <w:pStyle w:val="2"/>
        <w:spacing w:before="120" w:after="240"/>
        <w:ind w:firstLine="420"/>
      </w:pPr>
      <w:r>
        <w:pict>
          <v:shape id="_x0000_i1055" o:spt="75" type="#_x0000_t75" style="height:364.2pt;width:209.4pt;" filled="f" o:preferrelative="t" stroked="f" coordsize="21600,21600">
            <v:path/>
            <v:fill on="f" focussize="0,0"/>
            <v:stroke on="f" joinstyle="miter"/>
            <v:imagedata r:id="rId55" croptop="3814f" cropright="-196f" cropbottom="4083f" o:title=""/>
            <o:lock v:ext="edit" aspectratio="t"/>
            <w10:wrap type="none"/>
            <w10:anchorlock/>
          </v:shape>
        </w:pict>
      </w:r>
      <w:r>
        <w:pict>
          <v:shape id="_x0000_i1056" o:spt="75" type="#_x0000_t75" style="height:364.8pt;width:204.8pt;" filled="f" o:preferrelative="t" stroked="f" coordsize="21600,21600">
            <v:path/>
            <v:fill on="f" focussize="0,0"/>
            <v:stroke on="f"/>
            <v:imagedata r:id="rId56" o:title=""/>
            <o:lock v:ext="edit" aspectratio="t"/>
            <w10:wrap type="none"/>
            <w10:anchorlock/>
          </v:shape>
        </w:pict>
      </w:r>
    </w:p>
    <w:p>
      <w:pPr>
        <w:pStyle w:val="2"/>
        <w:spacing w:before="120" w:after="240"/>
        <w:ind w:left="420" w:firstLine="420"/>
        <w:rPr>
          <w:szCs w:val="21"/>
        </w:rPr>
      </w:pPr>
      <w:r>
        <w:rPr>
          <w:rFonts w:hint="eastAsia"/>
          <w:szCs w:val="21"/>
        </w:rPr>
        <w:t>图6.</w:t>
      </w:r>
      <w:r>
        <w:rPr>
          <w:szCs w:val="21"/>
        </w:rPr>
        <w:t xml:space="preserve">28  </w:t>
      </w:r>
      <w:r>
        <w:rPr>
          <w:rFonts w:hint="eastAsia"/>
          <w:szCs w:val="21"/>
        </w:rPr>
        <w:t>个人空间文章列表图                      图6.</w:t>
      </w:r>
      <w:r>
        <w:rPr>
          <w:szCs w:val="21"/>
        </w:rPr>
        <w:t xml:space="preserve">29 </w:t>
      </w:r>
      <w:r>
        <w:rPr>
          <w:rFonts w:hint="eastAsia"/>
          <w:szCs w:val="21"/>
        </w:rPr>
        <w:t xml:space="preserve"> 浏览历史页图</w:t>
      </w:r>
    </w:p>
    <w:p>
      <w:pPr>
        <w:pStyle w:val="44"/>
        <w:numPr>
          <w:ilvl w:val="0"/>
          <w:numId w:val="8"/>
        </w:numPr>
      </w:pPr>
      <w:r>
        <w:rPr>
          <w:rFonts w:hint="eastAsia"/>
        </w:rPr>
        <w:t>功能实现</w:t>
      </w:r>
    </w:p>
    <w:p>
      <w:pPr>
        <w:pStyle w:val="44"/>
        <w:rPr>
          <w:lang w:eastAsia="zh-CN"/>
        </w:rPr>
      </w:pPr>
      <w:r>
        <w:rPr>
          <w:rFonts w:hint="eastAsia"/>
          <w:lang w:eastAsia="zh-CN"/>
        </w:rPr>
        <w:t>个人中心页面主要是各种数据的统计，以及组件的重用。浏览历史使用到了uni-app提供的监听以及数据缓存接口。</w:t>
      </w:r>
    </w:p>
    <w:p>
      <w:pPr>
        <w:pStyle w:val="2"/>
        <w:shd w:val="clear" w:color="auto" w:fill="D7D7D7"/>
        <w:ind w:firstLine="420" w:firstLineChars="0"/>
        <w:rPr>
          <w:rFonts w:ascii="Cambria" w:hAnsi="Fira Code" w:eastAsia="Fira Code" w:cs="Fira Code"/>
          <w:sz w:val="19"/>
          <w:szCs w:val="19"/>
        </w:rPr>
      </w:pPr>
      <w:r>
        <w:rPr>
          <w:rStyle w:val="43"/>
          <w:rFonts w:hint="eastAsia"/>
        </w:rPr>
        <w:t>①用户数据统计核心代码</w:t>
      </w:r>
      <w:r>
        <w:rPr>
          <w:rStyle w:val="43"/>
        </w:rPr>
        <w:br w:type="textWrapping"/>
      </w:r>
      <w:r>
        <w:rPr>
          <w:rFonts w:ascii="Cambria" w:hAnsi="Fira Code" w:eastAsia="Fira Code" w:cs="Fira Code"/>
          <w:sz w:val="19"/>
          <w:szCs w:val="19"/>
        </w:rPr>
        <w:t xml:space="preserve">    public UserCounts getUserCounts(int userId) {</w:t>
      </w:r>
      <w:r>
        <w:rPr>
          <w:rFonts w:ascii="Cambria" w:hAnsi="Fira Code" w:eastAsia="Fira Code" w:cs="Fira Code"/>
          <w:sz w:val="19"/>
          <w:szCs w:val="19"/>
        </w:rPr>
        <w:br w:type="textWrapping"/>
      </w:r>
      <w:r>
        <w:rPr>
          <w:rFonts w:ascii="Cambria" w:hAnsi="Fira Code" w:eastAsia="Fira Code" w:cs="Fira Code"/>
          <w:sz w:val="19"/>
          <w:szCs w:val="19"/>
        </w:rPr>
        <w:t xml:space="preserve">        Long  todayTime = CurrentTimeUtil.getTodayStartTime();</w:t>
      </w:r>
      <w:r>
        <w:rPr>
          <w:rFonts w:ascii="Cambria" w:hAnsi="Fira Code" w:eastAsia="Fira Code" w:cs="Fira Code"/>
          <w:sz w:val="19"/>
          <w:szCs w:val="19"/>
        </w:rPr>
        <w:br w:type="textWrapping"/>
      </w:r>
      <w:r>
        <w:rPr>
          <w:rFonts w:ascii="Cambria" w:hAnsi="Fira Code" w:eastAsia="Fira Code" w:cs="Fira Code"/>
          <w:sz w:val="19"/>
          <w:szCs w:val="19"/>
        </w:rPr>
        <w:t xml:space="preserve">        int articleCount =getArticleCount(userId);</w:t>
      </w:r>
      <w:r>
        <w:rPr>
          <w:rFonts w:ascii="Cambria" w:hAnsi="Fira Code" w:eastAsia="Fira Code" w:cs="Fira Code"/>
          <w:sz w:val="19"/>
          <w:szCs w:val="19"/>
        </w:rPr>
        <w:br w:type="textWrapping"/>
      </w:r>
      <w:r>
        <w:rPr>
          <w:rFonts w:ascii="Cambria" w:hAnsi="Fira Code" w:eastAsia="Fira Code" w:cs="Fira Code"/>
          <w:sz w:val="19"/>
          <w:szCs w:val="19"/>
        </w:rPr>
        <w:t xml:space="preserve">        int commentCount =getCommentCount(userId);</w:t>
      </w:r>
      <w:r>
        <w:rPr>
          <w:rFonts w:ascii="Cambria" w:hAnsi="Fira Code" w:eastAsia="Fira Code" w:cs="Fira Code"/>
          <w:sz w:val="19"/>
          <w:szCs w:val="19"/>
        </w:rPr>
        <w:br w:type="textWrapping"/>
      </w:r>
      <w:r>
        <w:rPr>
          <w:rFonts w:ascii="Cambria" w:hAnsi="Fira Code" w:eastAsia="Fira Code" w:cs="Fira Code"/>
          <w:sz w:val="19"/>
          <w:szCs w:val="19"/>
        </w:rPr>
        <w:t xml:space="preserve">        int todayArticleCount=getTodayArticleCount(userId,todayTime);</w:t>
      </w:r>
      <w:r>
        <w:rPr>
          <w:rFonts w:ascii="Cambria" w:hAnsi="Fira Code" w:eastAsia="Fira Code" w:cs="Fira Code"/>
          <w:sz w:val="19"/>
          <w:szCs w:val="19"/>
        </w:rPr>
        <w:br w:type="textWrapping"/>
      </w:r>
      <w:r>
        <w:rPr>
          <w:rFonts w:ascii="Cambria" w:hAnsi="Fira Code" w:eastAsia="Fira Code" w:cs="Fira Code"/>
          <w:sz w:val="19"/>
          <w:szCs w:val="19"/>
        </w:rPr>
        <w:t xml:space="preserve">        int followCount = getFollowCount(userId);</w:t>
      </w:r>
      <w:r>
        <w:rPr>
          <w:rFonts w:ascii="Cambria" w:hAnsi="Fira Code" w:eastAsia="Fira Code" w:cs="Fira Code"/>
          <w:sz w:val="19"/>
          <w:szCs w:val="19"/>
        </w:rPr>
        <w:br w:type="textWrapping"/>
      </w:r>
      <w:r>
        <w:rPr>
          <w:rFonts w:ascii="Cambria" w:hAnsi="Fira Code" w:eastAsia="Fira Code" w:cs="Fira Code"/>
          <w:sz w:val="19"/>
          <w:szCs w:val="19"/>
        </w:rPr>
        <w:t xml:space="preserve">        int fensCount = getFensCount(userId);</w:t>
      </w:r>
      <w:r>
        <w:rPr>
          <w:rFonts w:ascii="Cambria" w:hAnsi="Fira Code" w:eastAsia="Fira Code" w:cs="Fira Code"/>
          <w:sz w:val="19"/>
          <w:szCs w:val="19"/>
        </w:rPr>
        <w:br w:type="textWrapping"/>
      </w:r>
      <w:r>
        <w:rPr>
          <w:rFonts w:ascii="Cambria" w:hAnsi="Fira Code" w:eastAsia="Fira Code" w:cs="Fira Code"/>
          <w:sz w:val="19"/>
          <w:szCs w:val="19"/>
        </w:rPr>
        <w:t xml:space="preserve">        int todayDingCount = getTodayDingCount(userId,todayTime);</w:t>
      </w:r>
      <w:r>
        <w:rPr>
          <w:rFonts w:ascii="Cambria" w:hAnsi="Fira Code" w:eastAsia="Fira Code" w:cs="Fira Code"/>
          <w:sz w:val="19"/>
          <w:szCs w:val="19"/>
        </w:rPr>
        <w:br w:type="textWrapping"/>
      </w:r>
      <w:r>
        <w:rPr>
          <w:rFonts w:ascii="Cambria" w:hAnsi="Fira Code" w:eastAsia="Fira Code" w:cs="Fira Code"/>
          <w:sz w:val="19"/>
          <w:szCs w:val="19"/>
        </w:rPr>
        <w:t xml:space="preserve">        int friendCount = getFriendCount(userId);</w:t>
      </w:r>
      <w:r>
        <w:rPr>
          <w:rFonts w:ascii="Cambria" w:hAnsi="Fira Code" w:eastAsia="Fira Code" w:cs="Fira Code"/>
          <w:sz w:val="19"/>
          <w:szCs w:val="19"/>
        </w:rPr>
        <w:br w:type="textWrapping"/>
      </w:r>
      <w:r>
        <w:rPr>
          <w:rFonts w:ascii="Cambria" w:hAnsi="Fira Code" w:eastAsia="Fira Code" w:cs="Fira Code"/>
          <w:sz w:val="19"/>
          <w:szCs w:val="19"/>
        </w:rPr>
        <w:t xml:space="preserve">        int kissNum = getKissNum(userId);</w:t>
      </w:r>
      <w:r>
        <w:rPr>
          <w:rFonts w:ascii="Cambria" w:hAnsi="Fira Code" w:eastAsia="Fira Code" w:cs="Fira Code"/>
          <w:sz w:val="19"/>
          <w:szCs w:val="19"/>
        </w:rPr>
        <w:br w:type="textWrapping"/>
      </w:r>
      <w:r>
        <w:rPr>
          <w:rFonts w:ascii="Cambria" w:hAnsi="Fira Code" w:eastAsia="Fira Code" w:cs="Fira Code"/>
          <w:sz w:val="19"/>
          <w:szCs w:val="19"/>
        </w:rPr>
        <w:t xml:space="preserve">        int continueSignDay = getContinueSignDay(userId);</w:t>
      </w:r>
      <w:r>
        <w:rPr>
          <w:rFonts w:ascii="Cambria" w:hAnsi="Fira Code" w:eastAsia="Fira Code" w:cs="Fira Code"/>
          <w:sz w:val="19"/>
          <w:szCs w:val="19"/>
        </w:rPr>
        <w:br w:type="textWrapping"/>
      </w:r>
      <w:r>
        <w:rPr>
          <w:rFonts w:ascii="Cambria" w:hAnsi="Fira Code" w:eastAsia="Fira Code" w:cs="Fira Code"/>
          <w:sz w:val="19"/>
          <w:szCs w:val="19"/>
        </w:rPr>
        <w:t xml:space="preserve">        UserCounts userCounts = new UserCounts(articleCount,commentCount,todayArticleCount,followCount,fensCount,todayDingCount,friendCount,kissNum,continueSignDay);</w:t>
      </w:r>
      <w:r>
        <w:rPr>
          <w:rFonts w:ascii="Cambria" w:hAnsi="Fira Code" w:eastAsia="Fira Code" w:cs="Fira Code"/>
          <w:sz w:val="19"/>
          <w:szCs w:val="19"/>
        </w:rPr>
        <w:br w:type="textWrapping"/>
      </w:r>
      <w:r>
        <w:rPr>
          <w:rFonts w:ascii="Cambria" w:hAnsi="Fira Code" w:eastAsia="Fira Code" w:cs="Fira Code"/>
          <w:sz w:val="19"/>
          <w:szCs w:val="19"/>
        </w:rPr>
        <w:t xml:space="preserve">        System.out.println(userCounts.toString());</w:t>
      </w:r>
      <w:r>
        <w:rPr>
          <w:rFonts w:ascii="Cambria" w:hAnsi="Fira Code" w:eastAsia="Fira Code" w:cs="Fira Code"/>
          <w:sz w:val="19"/>
          <w:szCs w:val="19"/>
        </w:rPr>
        <w:br w:type="textWrapping"/>
      </w:r>
      <w:r>
        <w:rPr>
          <w:rFonts w:ascii="Cambria" w:hAnsi="Fira Code" w:eastAsia="Fira Code" w:cs="Fira Code"/>
          <w:sz w:val="19"/>
          <w:szCs w:val="19"/>
        </w:rPr>
        <w:t xml:space="preserve">        return userCounts;</w:t>
      </w:r>
      <w:r>
        <w:rPr>
          <w:rFonts w:ascii="Cambria" w:hAnsi="Fira Code" w:eastAsia="Fira Code" w:cs="Fira Code"/>
          <w:sz w:val="19"/>
          <w:szCs w:val="19"/>
        </w:rPr>
        <w:br w:type="textWrapping"/>
      </w:r>
      <w:r>
        <w:rPr>
          <w:rFonts w:ascii="Cambria" w:hAnsi="Fira Code" w:eastAsia="Fira Code" w:cs="Fira Code"/>
          <w:sz w:val="19"/>
          <w:szCs w:val="19"/>
        </w:rPr>
        <w:t xml:space="preserve">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getArticleCount(int userId) {</w:t>
      </w:r>
      <w:r>
        <w:rPr>
          <w:rFonts w:ascii="Cambria" w:hAnsi="Fira Code" w:eastAsia="Fira Code" w:cs="Fira Code"/>
          <w:sz w:val="19"/>
          <w:szCs w:val="19"/>
        </w:rPr>
        <w:br w:type="textWrapping"/>
      </w:r>
      <w:r>
        <w:rPr>
          <w:rFonts w:ascii="Cambria" w:hAnsi="Fira Code" w:eastAsia="Fira Code" w:cs="Fira Code"/>
          <w:sz w:val="19"/>
          <w:szCs w:val="19"/>
        </w:rPr>
        <w:t xml:space="preserve">        return articleMapper.getArticleCount(userId);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getCommentCount(int userId){</w:t>
      </w:r>
      <w:r>
        <w:rPr>
          <w:rFonts w:ascii="Cambria" w:hAnsi="Fira Code" w:eastAsia="Fira Code" w:cs="Fira Code"/>
          <w:sz w:val="19"/>
          <w:szCs w:val="19"/>
        </w:rPr>
        <w:br w:type="textWrapping"/>
      </w:r>
      <w:r>
        <w:rPr>
          <w:rFonts w:ascii="Cambria" w:hAnsi="Fira Code" w:eastAsia="Fira Code" w:cs="Fira Code"/>
          <w:sz w:val="19"/>
          <w:szCs w:val="19"/>
        </w:rPr>
        <w:t xml:space="preserve">        return commentMapper.getCommentCount(userId);}</w:t>
      </w:r>
      <w:r>
        <w:rPr>
          <w:rFonts w:ascii="Cambria" w:hAnsi="Fira Code" w:eastAsia="Fira Code" w:cs="Fira Code"/>
          <w:sz w:val="19"/>
          <w:szCs w:val="19"/>
        </w:rPr>
        <w:br w:type="textWrapping"/>
      </w:r>
      <w:r>
        <w:rPr>
          <w:rFonts w:ascii="Cambria" w:hAnsi="Fira Code" w:eastAsia="Fira Code" w:cs="Fira Code"/>
          <w:sz w:val="19"/>
          <w:szCs w:val="19"/>
        </w:rPr>
        <w:t xml:space="preserve">    public int getTodayArticleCount(int userId,Long todayTime){</w:t>
      </w:r>
      <w:r>
        <w:rPr>
          <w:rFonts w:ascii="Cambria" w:hAnsi="Fira Code" w:eastAsia="Fira Code" w:cs="Fira Code"/>
          <w:sz w:val="19"/>
          <w:szCs w:val="19"/>
        </w:rPr>
        <w:br w:type="textWrapping"/>
      </w:r>
      <w:r>
        <w:rPr>
          <w:rFonts w:ascii="Cambria" w:hAnsi="Fira Code" w:eastAsia="Fira Code" w:cs="Fira Code"/>
          <w:sz w:val="19"/>
          <w:szCs w:val="19"/>
        </w:rPr>
        <w:t xml:space="preserve">        return articleMapper.getTodayArticleCount(userId,todayTime);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getFollowCount(int userId){ return fansMapper.getFollowCount(userId);}</w:t>
      </w:r>
      <w:r>
        <w:rPr>
          <w:rFonts w:ascii="Cambria" w:hAnsi="Fira Code" w:eastAsia="Fira Code" w:cs="Fira Code"/>
          <w:sz w:val="19"/>
          <w:szCs w:val="19"/>
        </w:rPr>
        <w:br w:type="textWrapping"/>
      </w:r>
      <w:r>
        <w:rPr>
          <w:rFonts w:ascii="Cambria" w:hAnsi="Fira Code" w:eastAsia="Fira Code" w:cs="Fira Code"/>
          <w:sz w:val="19"/>
          <w:szCs w:val="19"/>
        </w:rPr>
        <w:t xml:space="preserve">    public int getFensCount(int userId){ return fansMapper.getFensCount(userId);}</w:t>
      </w:r>
      <w:r>
        <w:rPr>
          <w:rFonts w:ascii="Cambria" w:hAnsi="Fira Code" w:eastAsia="Fira Code" w:cs="Fira Code"/>
          <w:sz w:val="19"/>
          <w:szCs w:val="19"/>
        </w:rPr>
        <w:br w:type="textWrapping"/>
      </w:r>
      <w:r>
        <w:rPr>
          <w:rFonts w:ascii="Cambria" w:hAnsi="Fira Code" w:eastAsia="Fira Code" w:cs="Fira Code"/>
          <w:sz w:val="19"/>
          <w:szCs w:val="19"/>
        </w:rPr>
        <w:t xml:space="preserve">    public int getTodayDingCount(int userId,Long todayTime){</w:t>
      </w:r>
      <w:r>
        <w:rPr>
          <w:rFonts w:ascii="Cambria" w:hAnsi="Fira Code" w:eastAsia="Fira Code" w:cs="Fira Code"/>
          <w:sz w:val="19"/>
          <w:szCs w:val="19"/>
        </w:rPr>
        <w:br w:type="textWrapping"/>
      </w:r>
      <w:r>
        <w:rPr>
          <w:rFonts w:ascii="Cambria" w:hAnsi="Fira Code" w:eastAsia="Fira Code" w:cs="Fira Code"/>
          <w:sz w:val="19"/>
          <w:szCs w:val="19"/>
        </w:rPr>
        <w:t xml:space="preserve">        return supportMapper.getTodayDingCount(userId,todayTime);</w:t>
      </w:r>
      <w:r>
        <w:rPr>
          <w:rFonts w:ascii="Cambria" w:hAnsi="Fira Code" w:eastAsia="Fira Code" w:cs="Fira Code"/>
          <w:sz w:val="19"/>
          <w:szCs w:val="19"/>
        </w:rPr>
        <w:br w:type="textWrapping"/>
      </w:r>
      <w:r>
        <w:rPr>
          <w:rFonts w:ascii="Cambria" w:hAnsi="Fira Code" w:eastAsia="Fira Code" w:cs="Fira Code"/>
          <w:sz w:val="19"/>
          <w:szCs w:val="19"/>
        </w:rPr>
        <w:t xml:space="preserve">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getFriendCount(int userId){return fansMapper.getFriendCount(userId);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getKissNum(int userId){</w:t>
      </w:r>
      <w:r>
        <w:rPr>
          <w:rFonts w:ascii="Cambria" w:hAnsi="Fira Code" w:eastAsia="Fira Code" w:cs="Fira Code"/>
          <w:sz w:val="19"/>
          <w:szCs w:val="19"/>
        </w:rPr>
        <w:br w:type="textWrapping"/>
      </w:r>
      <w:r>
        <w:rPr>
          <w:rFonts w:ascii="Cambria" w:hAnsi="Fira Code" w:eastAsia="Fira Code" w:cs="Fira Code"/>
          <w:sz w:val="19"/>
          <w:szCs w:val="19"/>
        </w:rPr>
        <w:t xml:space="preserve">        Sign user1 = signMapper.findUser1(userId);</w:t>
      </w:r>
      <w:r>
        <w:rPr>
          <w:rFonts w:ascii="Cambria" w:hAnsi="Fira Code" w:eastAsia="Fira Code" w:cs="Fira Code"/>
          <w:sz w:val="19"/>
          <w:szCs w:val="19"/>
        </w:rPr>
        <w:br w:type="textWrapping"/>
      </w:r>
      <w:r>
        <w:rPr>
          <w:rFonts w:ascii="Cambria" w:hAnsi="Fira Code" w:eastAsia="Fira Code" w:cs="Fira Code"/>
          <w:sz w:val="19"/>
          <w:szCs w:val="19"/>
        </w:rPr>
        <w:t xml:space="preserve">        if (user1==null){ return 0;}</w:t>
      </w:r>
      <w:r>
        <w:rPr>
          <w:rFonts w:ascii="Cambria" w:hAnsi="Fira Code" w:eastAsia="Fira Code" w:cs="Fira Code"/>
          <w:sz w:val="19"/>
          <w:szCs w:val="19"/>
        </w:rPr>
        <w:br w:type="textWrapping"/>
      </w:r>
      <w:r>
        <w:rPr>
          <w:rFonts w:ascii="Cambria" w:hAnsi="Fira Code" w:eastAsia="Fira Code" w:cs="Fira Code"/>
          <w:sz w:val="19"/>
          <w:szCs w:val="19"/>
        </w:rPr>
        <w:t xml:space="preserve">        return signMapper.findKissNum1(userId);</w:t>
      </w:r>
      <w:r>
        <w:rPr>
          <w:rFonts w:ascii="Cambria" w:hAnsi="Fira Code" w:eastAsia="Fira Code" w:cs="Fira Code"/>
          <w:sz w:val="19"/>
          <w:szCs w:val="19"/>
        </w:rPr>
        <w:br w:type="textWrapping"/>
      </w:r>
      <w:r>
        <w:rPr>
          <w:rFonts w:ascii="Cambria" w:hAnsi="Fira Code" w:eastAsia="Fira Code" w:cs="Fira Code"/>
          <w:sz w:val="19"/>
          <w:szCs w:val="19"/>
        </w:rPr>
        <w:t xml:space="preserve">    }</w:t>
      </w:r>
      <w:r>
        <w:rPr>
          <w:rFonts w:ascii="Cambria" w:hAnsi="Fira Code" w:eastAsia="Fira Code" w:cs="Fira Code"/>
          <w:sz w:val="19"/>
          <w:szCs w:val="19"/>
        </w:rPr>
        <w:br w:type="textWrapping"/>
      </w:r>
      <w:r>
        <w:rPr>
          <w:rFonts w:ascii="Cambria" w:hAnsi="Fira Code" w:eastAsia="Fira Code" w:cs="Fira Code"/>
          <w:sz w:val="19"/>
          <w:szCs w:val="19"/>
        </w:rPr>
        <w:t xml:space="preserve">    public int getContinueSignDay(int userId){</w:t>
      </w:r>
      <w:r>
        <w:rPr>
          <w:rFonts w:ascii="Cambria" w:hAnsi="Fira Code" w:eastAsia="Fira Code" w:cs="Fira Code"/>
          <w:sz w:val="19"/>
          <w:szCs w:val="19"/>
        </w:rPr>
        <w:br w:type="textWrapping"/>
      </w:r>
      <w:r>
        <w:rPr>
          <w:rFonts w:ascii="Cambria" w:hAnsi="Fira Code" w:eastAsia="Fira Code" w:cs="Fira Code"/>
          <w:sz w:val="19"/>
          <w:szCs w:val="19"/>
        </w:rPr>
        <w:t xml:space="preserve">        Sign user1 = signMapper.findUser1(userId);</w:t>
      </w:r>
      <w:r>
        <w:rPr>
          <w:rFonts w:ascii="Cambria" w:hAnsi="Fira Code" w:eastAsia="Fira Code" w:cs="Fira Code"/>
          <w:sz w:val="19"/>
          <w:szCs w:val="19"/>
        </w:rPr>
        <w:br w:type="textWrapping"/>
      </w:r>
      <w:r>
        <w:rPr>
          <w:rFonts w:ascii="Cambria" w:hAnsi="Fira Code" w:eastAsia="Fira Code" w:cs="Fira Code"/>
          <w:sz w:val="19"/>
          <w:szCs w:val="19"/>
        </w:rPr>
        <w:t xml:space="preserve">        if (user1==null){ return 0;}</w:t>
      </w:r>
      <w:r>
        <w:rPr>
          <w:rFonts w:ascii="Cambria" w:hAnsi="Fira Code" w:eastAsia="Fira Code" w:cs="Fira Code"/>
          <w:sz w:val="19"/>
          <w:szCs w:val="19"/>
        </w:rPr>
        <w:br w:type="textWrapping"/>
      </w:r>
      <w:r>
        <w:rPr>
          <w:rFonts w:ascii="Cambria" w:hAnsi="Fira Code" w:eastAsia="Fira Code" w:cs="Fira Code"/>
          <w:sz w:val="19"/>
          <w:szCs w:val="19"/>
        </w:rPr>
        <w:t xml:space="preserve">        return signMapper.findContinueSignDay1(userId); }</w:t>
      </w:r>
    </w:p>
    <w:p>
      <w:pPr>
        <w:pStyle w:val="2"/>
        <w:spacing w:before="120"/>
        <w:ind w:firstLine="420"/>
      </w:pPr>
    </w:p>
    <w:p>
      <w:pPr>
        <w:pStyle w:val="5"/>
        <w:spacing w:before="163"/>
        <w:ind w:left="0" w:leftChars="0" w:right="240"/>
      </w:pPr>
      <w:bookmarkStart w:id="554" w:name="_Toc30158"/>
      <w:r>
        <w:t>6</w:t>
      </w:r>
      <w:r>
        <w:rPr>
          <w:rFonts w:hint="eastAsia"/>
        </w:rPr>
        <w:t>.2.8</w:t>
      </w:r>
      <w:r>
        <w:t xml:space="preserve">  </w:t>
      </w:r>
      <w:r>
        <w:rPr>
          <w:rFonts w:hint="eastAsia"/>
        </w:rPr>
        <w:t>设置模块</w:t>
      </w:r>
      <w:bookmarkEnd w:id="554"/>
    </w:p>
    <w:p>
      <w:pPr>
        <w:rPr>
          <w:ins w:id="0" w:author="一笑" w:date="2020-05-31T21:04:00Z"/>
        </w:rPr>
      </w:pPr>
      <w:r>
        <w:rPr>
          <w:rFonts w:hint="eastAsia"/>
        </w:rPr>
        <w:t>（1）设置模块功能描述</w:t>
      </w:r>
    </w:p>
    <w:p>
      <w:pPr>
        <w:pStyle w:val="2"/>
        <w:spacing w:after="326" w:afterLines="100"/>
        <w:ind w:firstLine="480"/>
        <w:jc w:val="both"/>
        <w:rPr>
          <w:sz w:val="24"/>
          <w:szCs w:val="32"/>
        </w:rPr>
      </w:pPr>
      <w:r>
        <w:rPr>
          <w:rFonts w:hint="eastAsia"/>
          <w:sz w:val="24"/>
          <w:szCs w:val="32"/>
        </w:rPr>
        <w:t>点击图6.</w:t>
      </w:r>
      <w:r>
        <w:rPr>
          <w:sz w:val="24"/>
          <w:szCs w:val="32"/>
        </w:rPr>
        <w:t>26</w:t>
      </w:r>
      <w:r>
        <w:rPr>
          <w:rFonts w:hint="eastAsia"/>
          <w:sz w:val="24"/>
          <w:szCs w:val="32"/>
        </w:rPr>
        <w:t xml:space="preserve"> home页右上角图标进入图6.3</w:t>
      </w:r>
      <w:r>
        <w:rPr>
          <w:sz w:val="24"/>
          <w:szCs w:val="32"/>
        </w:rPr>
        <w:t>1</w:t>
      </w:r>
      <w:r>
        <w:rPr>
          <w:rFonts w:hint="eastAsia"/>
          <w:sz w:val="24"/>
          <w:szCs w:val="32"/>
        </w:rPr>
        <w:t>所示的设置界面，点击账号与安全可以绑定邮箱和修改密码，点击资料编辑可修改资料，点击清除缓存可以清理软件的所有缓存，点击关于我们可以查看软件版本，点击帮助可以查看帮助信息。由于篇幅有限这里只展示部分页面。</w:t>
      </w:r>
    </w:p>
    <w:p>
      <w:pPr>
        <w:pStyle w:val="2"/>
        <w:keepNext w:val="0"/>
        <w:keepLines w:val="0"/>
        <w:pageBreakBefore w:val="0"/>
        <w:widowControl w:val="0"/>
        <w:kinsoku/>
        <w:wordWrap/>
        <w:overflowPunct/>
        <w:topLinePunct w:val="0"/>
        <w:autoSpaceDE w:val="0"/>
        <w:autoSpaceDN w:val="0"/>
        <w:bidi w:val="0"/>
        <w:adjustRightInd w:val="0"/>
        <w:snapToGrid/>
        <w:spacing w:before="120"/>
        <w:ind w:firstLine="420"/>
        <w:textAlignment w:val="auto"/>
      </w:pPr>
      <w:r>
        <w:pict>
          <v:shape id="_x0000_i1057" o:spt="75" type="#_x0000_t75" style="height:349.2pt;width:195pt;" filled="f" o:preferrelative="t" stroked="f" coordsize="21600,21600">
            <v:path/>
            <v:fill on="f" focussize="0,0"/>
            <v:stroke on="f" joinstyle="miter"/>
            <v:imagedata r:id="rId57" croptop="3027f" cropright="862f" cropbottom="4855f" o:title=""/>
            <o:lock v:ext="edit" aspectratio="t"/>
            <w10:wrap type="none"/>
            <w10:anchorlock/>
          </v:shape>
        </w:pict>
      </w:r>
      <w:r>
        <w:pict>
          <v:shape id="_x0000_i1058" o:spt="75" type="#_x0000_t75" style="height:341.4pt;width:190.8pt;" filled="f" o:preferrelative="t" stroked="f" coordsize="21600,21600">
            <v:path/>
            <v:fill on="f" focussize="0,0"/>
            <v:stroke on="f" joinstyle="miter"/>
            <v:imagedata r:id="rId58" o:title=""/>
            <o:lock v:ext="edit" aspectratio="t"/>
            <w10:wrap type="none"/>
            <w10:anchorlock/>
          </v:shape>
        </w:pict>
      </w:r>
    </w:p>
    <w:p>
      <w:pPr>
        <w:pStyle w:val="2"/>
        <w:spacing w:before="120" w:after="240"/>
        <w:ind w:left="420" w:firstLine="420"/>
      </w:pPr>
      <w:r>
        <w:rPr>
          <w:rFonts w:hint="eastAsia"/>
        </w:rPr>
        <w:t>图6.3</w:t>
      </w:r>
      <w:r>
        <w:rPr>
          <w:rFonts w:hint="eastAsia"/>
          <w:lang w:val="en-US" w:eastAsia="zh-CN"/>
        </w:rPr>
        <w:t>0</w:t>
      </w:r>
      <w:r>
        <w:rPr>
          <w:rFonts w:hint="eastAsia"/>
        </w:rPr>
        <w:t xml:space="preserve">  设置页图                                图6.3</w:t>
      </w:r>
      <w:r>
        <w:rPr>
          <w:rFonts w:hint="eastAsia"/>
          <w:lang w:val="en-US" w:eastAsia="zh-CN"/>
        </w:rPr>
        <w:t>1</w:t>
      </w:r>
      <w:r>
        <w:rPr>
          <w:rFonts w:hint="eastAsia"/>
        </w:rPr>
        <w:t xml:space="preserve">  修改密码页图</w:t>
      </w:r>
    </w:p>
    <w:p>
      <w:pPr>
        <w:spacing w:before="120" w:after="240"/>
        <w:ind w:firstLine="480"/>
      </w:pPr>
      <w:r>
        <w:rPr>
          <w:rFonts w:hint="eastAsia"/>
        </w:rPr>
        <w:t>点击退出登录和清除缓存会弹出确认框，让用户确认操作。在修改资料界面中，用户名不可修改，其他信息可以自由修改。</w:t>
      </w:r>
    </w:p>
    <w:p>
      <w:pPr>
        <w:spacing w:before="120" w:after="240"/>
        <w:ind w:firstLine="480"/>
      </w:pPr>
    </w:p>
    <w:p>
      <w:pPr>
        <w:pStyle w:val="2"/>
        <w:spacing w:before="120" w:after="240"/>
        <w:ind w:firstLine="420"/>
      </w:pPr>
    </w:p>
    <w:p>
      <w:pPr>
        <w:pStyle w:val="2"/>
        <w:spacing w:before="120" w:after="240"/>
        <w:ind w:firstLine="420"/>
      </w:pPr>
    </w:p>
    <w:p>
      <w:pPr>
        <w:spacing w:before="120" w:after="240"/>
        <w:ind w:firstLine="480"/>
      </w:pPr>
      <w:r>
        <w:pict>
          <v:shape id="_x0000_i1059" o:spt="75" type="#_x0000_t75" style="height:340.2pt;width:192.6pt;" filled="f" o:preferrelative="t" stroked="f" coordsize="21600,21600">
            <v:path/>
            <v:fill on="f" focussize="0,0"/>
            <v:stroke on="f" joinstyle="miter"/>
            <v:imagedata r:id="rId59" croptop="2770f" cropright="65f" cropbottom="4267f" o:title=""/>
            <o:lock v:ext="edit" aspectratio="t"/>
            <w10:wrap type="none"/>
            <w10:anchorlock/>
          </v:shape>
        </w:pict>
      </w:r>
      <w:r>
        <w:pict>
          <v:shape id="_x0000_i1060" o:spt="75" type="#_x0000_t75" style="height:357.15pt;width:193.2pt;" filled="f" o:preferrelative="t" stroked="f" coordsize="21600,21600">
            <v:path/>
            <v:fill on="f" focussize="0,0"/>
            <v:stroke on="f"/>
            <v:imagedata r:id="rId60" croptop="3094f" cropright="435f" cropbottom="5012f" o:title=""/>
            <o:lock v:ext="edit" aspectratio="t"/>
            <w10:wrap type="none"/>
            <w10:anchorlock/>
          </v:shape>
        </w:pict>
      </w:r>
    </w:p>
    <w:p>
      <w:pPr>
        <w:pStyle w:val="2"/>
        <w:ind w:left="420" w:firstLine="420"/>
      </w:pPr>
      <w:r>
        <w:rPr>
          <w:rFonts w:hint="eastAsia"/>
        </w:rPr>
        <w:t>图6.3</w:t>
      </w:r>
      <w:r>
        <w:rPr>
          <w:rFonts w:hint="eastAsia"/>
          <w:lang w:val="en-US" w:eastAsia="zh-CN"/>
        </w:rPr>
        <w:t>2</w:t>
      </w:r>
      <w:r>
        <w:rPr>
          <w:color w:val="FF0000"/>
        </w:rPr>
        <w:t xml:space="preserve"> </w:t>
      </w:r>
      <w:r>
        <w:rPr>
          <w:rFonts w:hint="eastAsia"/>
        </w:rPr>
        <w:t xml:space="preserve"> 修改个人信息页图                    图6.3</w:t>
      </w:r>
      <w:r>
        <w:rPr>
          <w:rFonts w:hint="eastAsia"/>
          <w:lang w:val="en-US" w:eastAsia="zh-CN"/>
        </w:rPr>
        <w:t>3</w:t>
      </w:r>
      <w:r>
        <w:rPr>
          <w:rFonts w:hint="eastAsia"/>
        </w:rPr>
        <w:t xml:space="preserve">  关于我们页图</w:t>
      </w:r>
    </w:p>
    <w:p>
      <w:pPr>
        <w:pStyle w:val="2"/>
        <w:ind w:left="420" w:firstLine="420"/>
      </w:pPr>
      <w:r>
        <w:rPr>
          <w:rFonts w:hint="eastAsia"/>
        </w:rPr>
        <w:t xml:space="preserve">  </w:t>
      </w:r>
    </w:p>
    <w:p>
      <w:pPr>
        <w:pStyle w:val="44"/>
        <w:ind w:firstLine="420" w:firstLineChars="0"/>
        <w:rPr>
          <w:lang w:eastAsia="zh-CN"/>
        </w:rPr>
      </w:pPr>
      <w:r>
        <w:rPr>
          <w:rFonts w:hint="eastAsia"/>
          <w:lang w:eastAsia="zh-CN"/>
        </w:rPr>
        <w:t>（2）功能实现</w:t>
      </w:r>
    </w:p>
    <w:p>
      <w:pPr>
        <w:pStyle w:val="2"/>
        <w:spacing w:before="120" w:after="240"/>
        <w:ind w:firstLine="420"/>
        <w:jc w:val="both"/>
        <w:rPr>
          <w:rStyle w:val="43"/>
          <w:lang w:eastAsia="zh-CN"/>
        </w:rPr>
      </w:pPr>
      <w:r>
        <w:rPr>
          <w:rFonts w:hint="eastAsia"/>
        </w:rPr>
        <w:t xml:space="preserve"> </w:t>
      </w:r>
      <w:r>
        <w:rPr>
          <w:rStyle w:val="43"/>
          <w:rFonts w:hint="eastAsia"/>
          <w:lang w:eastAsia="zh-CN"/>
        </w:rPr>
        <w:t xml:space="preserve"> 设置模块主要是对uni-app表单组件的使用，包括头像上传、时间选择组件、三级城市联动选择等。清除缓存是调用</w:t>
      </w:r>
      <w:r>
        <w:rPr>
          <w:rFonts w:hint="eastAsia"/>
        </w:rPr>
        <w:fldChar w:fldCharType="begin"/>
      </w:r>
      <w:r>
        <w:instrText xml:space="preserve"> HYPERLINK "https://uniapp.dcloud.io/api/storage/storage?id=removestorage" </w:instrText>
      </w:r>
      <w:r>
        <w:rPr>
          <w:rFonts w:hint="eastAsia"/>
        </w:rPr>
        <w:fldChar w:fldCharType="separate"/>
      </w:r>
      <w:r>
        <w:rPr>
          <w:rStyle w:val="43"/>
          <w:rFonts w:hint="eastAsia"/>
          <w:lang w:eastAsia="zh-CN"/>
        </w:rPr>
        <w:t>uni.removeStorage（OBJECT）</w:t>
      </w:r>
      <w:r>
        <w:rPr>
          <w:rStyle w:val="43"/>
          <w:rFonts w:hint="eastAsia"/>
          <w:lang w:eastAsia="zh-CN"/>
        </w:rPr>
        <w:fldChar w:fldCharType="end"/>
      </w:r>
      <w:r>
        <w:rPr>
          <w:rStyle w:val="43"/>
          <w:rFonts w:hint="eastAsia"/>
          <w:lang w:eastAsia="zh-CN"/>
        </w:rPr>
        <w:t>接口，uni-app的Storage相当于浏览器中的localStorage，会一直保存。</w:t>
      </w:r>
    </w:p>
    <w:p>
      <w:pPr>
        <w:pStyle w:val="4"/>
        <w:spacing w:before="163"/>
      </w:pPr>
      <w:bookmarkStart w:id="555" w:name="_Toc5406"/>
      <w:bookmarkStart w:id="556" w:name="_Toc23802"/>
      <w:r>
        <w:t>6</w:t>
      </w:r>
      <w:r>
        <w:rPr>
          <w:rFonts w:hint="eastAsia"/>
        </w:rPr>
        <w:t>.3</w:t>
      </w:r>
      <w:r>
        <w:t xml:space="preserve">  </w:t>
      </w:r>
      <w:r>
        <w:rPr>
          <w:rFonts w:hint="eastAsia"/>
        </w:rPr>
        <w:t>后端管理页面设计</w:t>
      </w:r>
      <w:bookmarkEnd w:id="555"/>
      <w:bookmarkEnd w:id="556"/>
    </w:p>
    <w:p>
      <w:pPr>
        <w:ind w:firstLine="482"/>
      </w:pPr>
      <w:r>
        <w:rPr>
          <w:rFonts w:hint="eastAsia"/>
        </w:rPr>
        <w:t>后端管理系统使用配合Vue配合element-ui ，通过vue</w:t>
      </w:r>
      <w:r>
        <w:rPr>
          <w:rFonts w:hint="eastAsia"/>
        </w:rPr>
        <w:fldChar w:fldCharType="begin"/>
      </w:r>
      <w:r>
        <w:instrText xml:space="preserve"> HYPERLINK "https://github.com/vuejs/vue-cli" \t "https://cn.vuejs.org/v2/guide/_blank" </w:instrText>
      </w:r>
      <w:r>
        <w:rPr>
          <w:rFonts w:hint="eastAsia"/>
        </w:rPr>
        <w:fldChar w:fldCharType="separate"/>
      </w:r>
      <w:r>
        <w:rPr>
          <w:rFonts w:hint="eastAsia"/>
        </w:rPr>
        <w:t>官方提供的 CLI</w:t>
      </w:r>
      <w:r>
        <w:rPr>
          <w:rFonts w:hint="eastAsia"/>
        </w:rPr>
        <w:fldChar w:fldCharType="end"/>
      </w:r>
      <w:r>
        <w:rPr>
          <w:rFonts w:hint="eastAsia"/>
        </w:rPr>
        <w:t>，搭建单页面应用 (SPA) 脚手架。不再通过CDN的方式引入，而是通过npm的方式安装和引入，</w:t>
      </w:r>
      <w:r>
        <w:rPr>
          <w:rStyle w:val="43"/>
          <w:rFonts w:hint="eastAsia"/>
          <w:lang w:eastAsia="zh-CN"/>
        </w:rPr>
        <w:t>Web界面设计一般遵循以下几个原则。</w:t>
      </w:r>
    </w:p>
    <w:p>
      <w:pPr>
        <w:pStyle w:val="44"/>
        <w:numPr>
          <w:ilvl w:val="0"/>
          <w:numId w:val="9"/>
        </w:numPr>
        <w:rPr>
          <w:lang w:eastAsia="zh-CN"/>
        </w:rPr>
      </w:pPr>
      <w:r>
        <w:rPr>
          <w:rFonts w:hint="eastAsia"/>
          <w:lang w:eastAsia="zh-CN"/>
        </w:rPr>
        <w:t>以用户为中心是Web界面设计必须遵循的原则，用户放在第一位，设计时既要考虑用户的共性，同时要考虑用户的差异性</w:t>
      </w:r>
      <w:r>
        <w:rPr>
          <w:rFonts w:hint="eastAsia"/>
          <w:vertAlign w:val="superscript"/>
          <w:lang w:eastAsia="zh-CN"/>
        </w:rPr>
        <w:t>[10]</w:t>
      </w:r>
      <w:r>
        <w:rPr>
          <w:rFonts w:hint="eastAsia"/>
          <w:lang w:eastAsia="zh-CN"/>
        </w:rPr>
        <w:t>。</w:t>
      </w:r>
    </w:p>
    <w:p>
      <w:pPr>
        <w:pStyle w:val="44"/>
        <w:numPr>
          <w:ilvl w:val="0"/>
          <w:numId w:val="9"/>
        </w:numPr>
        <w:rPr>
          <w:lang w:eastAsia="zh-CN"/>
        </w:rPr>
      </w:pPr>
      <w:r>
        <w:rPr>
          <w:rFonts w:hint="eastAsia"/>
          <w:lang w:eastAsia="zh-CN"/>
        </w:rPr>
        <w:t>一致性，Web界面设计要考虑到内容和形式的一致性。内容指的是网站所展示的信息，形式指的是网站所呈现出的排版、构图、布局、色彩以及他们呈现的风格</w:t>
      </w:r>
      <w:r>
        <w:rPr>
          <w:rFonts w:hint="eastAsia"/>
          <w:vertAlign w:val="superscript"/>
          <w:lang w:eastAsia="zh-CN"/>
        </w:rPr>
        <w:t>[10]</w:t>
      </w:r>
      <w:r>
        <w:rPr>
          <w:rFonts w:hint="eastAsia"/>
          <w:lang w:eastAsia="zh-CN"/>
        </w:rPr>
        <w:t>。</w:t>
      </w:r>
    </w:p>
    <w:p>
      <w:pPr>
        <w:pStyle w:val="44"/>
        <w:numPr>
          <w:ilvl w:val="0"/>
          <w:numId w:val="9"/>
        </w:numPr>
        <w:rPr>
          <w:lang w:eastAsia="zh-CN"/>
        </w:rPr>
      </w:pPr>
      <w:r>
        <w:rPr>
          <w:rFonts w:hint="eastAsia"/>
          <w:lang w:eastAsia="zh-CN"/>
        </w:rPr>
        <w:t>简介与明确，界面上所有的元素都应该有明确的含义的用途，并尽可能的减少网页的层次，力求以最少的点击次数，找到用户想要寻找的具体内容。</w:t>
      </w:r>
    </w:p>
    <w:p>
      <w:pPr>
        <w:pStyle w:val="44"/>
        <w:numPr>
          <w:ilvl w:val="0"/>
          <w:numId w:val="9"/>
        </w:numPr>
        <w:rPr>
          <w:lang w:eastAsia="zh-CN"/>
        </w:rPr>
      </w:pPr>
      <w:r>
        <w:rPr>
          <w:rFonts w:hint="eastAsia"/>
          <w:lang w:eastAsia="zh-CN"/>
        </w:rPr>
        <w:t>兼容不同浏览器。尽可能的兼容不同的浏览器也是Web界面开发必须遵循的重要原则。</w:t>
      </w:r>
    </w:p>
    <w:p>
      <w:pPr>
        <w:pStyle w:val="44"/>
        <w:numPr>
          <w:ilvl w:val="0"/>
          <w:numId w:val="9"/>
        </w:numPr>
        <w:rPr>
          <w:lang w:eastAsia="zh-CN"/>
        </w:rPr>
      </w:pPr>
      <w:r>
        <w:rPr>
          <w:rFonts w:hint="eastAsia"/>
          <w:lang w:eastAsia="zh-CN"/>
        </w:rPr>
        <w:t>明确的导航设计，让浏览者确切的指导自己所处于那个界面。</w:t>
      </w:r>
    </w:p>
    <w:p>
      <w:pPr>
        <w:pStyle w:val="4"/>
        <w:spacing w:before="163"/>
      </w:pPr>
      <w:bookmarkStart w:id="557" w:name="_Toc5554"/>
      <w:bookmarkStart w:id="558" w:name="_Toc27144"/>
      <w:r>
        <w:t>6</w:t>
      </w:r>
      <w:r>
        <w:rPr>
          <w:rFonts w:hint="eastAsia"/>
        </w:rPr>
        <w:t>.4</w:t>
      </w:r>
      <w:r>
        <w:t xml:space="preserve">  </w:t>
      </w:r>
      <w:r>
        <w:rPr>
          <w:rFonts w:hint="eastAsia"/>
        </w:rPr>
        <w:t>后端管理页面展示</w:t>
      </w:r>
      <w:bookmarkEnd w:id="557"/>
      <w:bookmarkEnd w:id="558"/>
    </w:p>
    <w:p>
      <w:pPr>
        <w:pStyle w:val="5"/>
        <w:spacing w:before="163"/>
        <w:ind w:left="0" w:leftChars="0" w:right="240"/>
      </w:pPr>
      <w:bookmarkStart w:id="559" w:name="_Toc17707"/>
      <w:bookmarkStart w:id="560" w:name="_Toc11700"/>
      <w:r>
        <w:t>6</w:t>
      </w:r>
      <w:r>
        <w:rPr>
          <w:rFonts w:hint="eastAsia"/>
        </w:rPr>
        <w:t>.4.1</w:t>
      </w:r>
      <w:r>
        <w:t xml:space="preserve">  </w:t>
      </w:r>
      <w:r>
        <w:rPr>
          <w:rFonts w:hint="eastAsia"/>
        </w:rPr>
        <w:t>登录界面</w:t>
      </w:r>
      <w:bookmarkEnd w:id="559"/>
      <w:bookmarkEnd w:id="560"/>
    </w:p>
    <w:p>
      <w:pPr>
        <w:numPr>
          <w:ilvl w:val="0"/>
          <w:numId w:val="10"/>
        </w:numPr>
      </w:pPr>
      <w:r>
        <w:rPr>
          <w:rFonts w:hint="eastAsia"/>
        </w:rPr>
        <w:t>登录功能描述</w:t>
      </w:r>
    </w:p>
    <w:p>
      <w:pPr>
        <w:pStyle w:val="44"/>
        <w:spacing w:after="326" w:afterLines="100"/>
        <w:rPr>
          <w:lang w:eastAsia="zh-CN"/>
        </w:rPr>
      </w:pPr>
      <w:r>
        <w:rPr>
          <w:rFonts w:hint="eastAsia"/>
          <w:lang w:eastAsia="zh-CN"/>
        </w:rPr>
        <w:t>登录界面是后端管理系统的第一个界面，登录界面力求简洁大方。在前端使用JavaScript做了表单校验，不同非法情况进行了友好的提示，当鼠标光标位于密码框内，点击回车键即可登录。</w:t>
      </w:r>
    </w:p>
    <w:p>
      <w:pPr>
        <w:spacing w:before="120" w:after="240"/>
        <w:ind w:firstLine="0"/>
      </w:pPr>
      <w:r>
        <w:pict>
          <v:shape id="_x0000_i1061" o:spt="75" type="#_x0000_t75" style="height:243.6pt;width:454.8pt;" filled="f" o:preferrelative="t" stroked="f" coordsize="21600,21600">
            <v:path/>
            <v:fill on="f" focussize="0,0"/>
            <v:stroke on="f" joinstyle="miter"/>
            <v:imagedata r:id="rId61" cropright="-369f" cropbottom="374f" o:title=""/>
            <o:lock v:ext="edit" aspectratio="t"/>
            <w10:wrap type="none"/>
            <w10:anchorlock/>
          </v:shape>
        </w:pict>
      </w:r>
    </w:p>
    <w:p>
      <w:pPr>
        <w:pStyle w:val="2"/>
        <w:spacing w:after="326" w:afterLines="100"/>
        <w:ind w:firstLine="420"/>
        <w:jc w:val="center"/>
      </w:pPr>
      <w:r>
        <w:rPr>
          <w:rFonts w:hint="eastAsia"/>
        </w:rPr>
        <w:t>图6.3</w:t>
      </w:r>
      <w:r>
        <w:rPr>
          <w:rFonts w:hint="eastAsia"/>
          <w:lang w:val="en-US" w:eastAsia="zh-CN"/>
        </w:rPr>
        <w:t>4</w:t>
      </w:r>
      <w:r>
        <w:rPr>
          <w:rFonts w:hint="eastAsia"/>
        </w:rPr>
        <w:t xml:space="preserve">  登录页面图</w:t>
      </w:r>
    </w:p>
    <w:p>
      <w:pPr>
        <w:pStyle w:val="2"/>
        <w:ind w:firstLine="0" w:firstLineChars="0"/>
      </w:pPr>
    </w:p>
    <w:p>
      <w:pPr>
        <w:pStyle w:val="2"/>
        <w:ind w:firstLine="0" w:firstLineChars="0"/>
      </w:pPr>
    </w:p>
    <w:p>
      <w:pPr>
        <w:pStyle w:val="2"/>
        <w:ind w:firstLine="0" w:firstLineChars="0"/>
      </w:pPr>
    </w:p>
    <w:p>
      <w:r>
        <w:rPr>
          <w:rFonts w:hint="eastAsia"/>
        </w:rPr>
        <w:t>（2）功能实现</w:t>
      </w:r>
    </w:p>
    <w:p>
      <w:r>
        <w:rPr>
          <w:rFonts w:hint="eastAsia"/>
        </w:rPr>
        <w:t>登录的界面通过element-ui的表单校验组件，当失去焦点时，若输入框为空则弹出提示信心，在服务端使用Spring Security提供的加密工具BCryptPasswordEncoder对数据库中的用户密码进行加密加盐——相同的明文密码加密出的密文也不一样，不需要手动加盐，并配置验证成功后的相应页面。在Spring Boot项目中，如果只是想要将所有接口保护起来，那只需要在pom文件中引入Spring Security的依赖，若想使用其他的功能，就需要对Spring Security进行详细配置。由于配置代码大同小异这里不再展示。</w:t>
      </w:r>
    </w:p>
    <w:p>
      <w:pPr>
        <w:pStyle w:val="5"/>
        <w:spacing w:before="163"/>
        <w:ind w:left="0" w:leftChars="0" w:right="240"/>
      </w:pPr>
      <w:bookmarkStart w:id="561" w:name="_Toc30948"/>
      <w:bookmarkStart w:id="562" w:name="_Toc3786"/>
      <w:r>
        <w:t>6</w:t>
      </w:r>
      <w:r>
        <w:rPr>
          <w:rFonts w:hint="eastAsia"/>
        </w:rPr>
        <w:t>.4.2</w:t>
      </w:r>
      <w:r>
        <w:t xml:space="preserve">  </w:t>
      </w:r>
      <w:r>
        <w:rPr>
          <w:rFonts w:hint="eastAsia"/>
        </w:rPr>
        <w:t>首页</w:t>
      </w:r>
      <w:bookmarkEnd w:id="561"/>
      <w:bookmarkEnd w:id="562"/>
    </w:p>
    <w:p>
      <w:pPr>
        <w:numPr>
          <w:ilvl w:val="0"/>
          <w:numId w:val="11"/>
        </w:numPr>
        <w:ind w:firstLine="482"/>
      </w:pPr>
      <w:r>
        <w:rPr>
          <w:rFonts w:hint="eastAsia"/>
        </w:rPr>
        <w:t>功能描述</w:t>
      </w:r>
    </w:p>
    <w:p>
      <w:pPr>
        <w:pStyle w:val="44"/>
        <w:spacing w:after="326" w:afterLines="100"/>
        <w:rPr>
          <w:rFonts w:hint="default"/>
          <w:lang w:val="en-US" w:eastAsia="zh-CN"/>
        </w:rPr>
      </w:pPr>
      <w:r>
        <w:rPr>
          <w:rFonts w:hint="eastAsia"/>
          <w:lang w:eastAsia="zh-CN"/>
        </w:rPr>
        <w:t>首页可以看到简单的欢迎语、日历、左侧的动态菜单列表、右上角的个人信息这几个部分。不同身份的管理员由于权限不同，所展示的菜单项也不同。这里以超级管理员的视角进行展示，超级管理员主要有用户管理、文章管理、话题管理、广告管理、系统管理、数据库管理这几个模块。点击左侧相应的导航进入相应的管理模块，点击右上角可进入个人中心或退出。</w:t>
      </w:r>
      <w:r>
        <w:rPr>
          <w:rFonts w:hint="eastAsia"/>
          <w:lang w:val="en-US" w:eastAsia="zh-CN"/>
        </w:rPr>
        <w:t>进入个人中心可以修改当前管理员的基本信息以及密码。修改之后会自动退出登录要求重新登录。</w:t>
      </w:r>
    </w:p>
    <w:p>
      <w:pPr>
        <w:spacing w:before="120" w:after="240"/>
      </w:pPr>
      <w:r>
        <w:pict>
          <v:shape id="_x0000_i1062" o:spt="75" type="#_x0000_t75" style="height:245.25pt;width:452.75pt;" filled="f" stroked="f" coordsize="21600,21600">
            <v:path/>
            <v:fill on="f" focussize="0,0"/>
            <v:stroke on="f"/>
            <v:imagedata r:id="rId62" o:title=""/>
            <o:lock v:ext="edit" aspectratio="t"/>
            <w10:wrap type="none"/>
            <w10:anchorlock/>
          </v:shape>
        </w:pict>
      </w:r>
    </w:p>
    <w:p>
      <w:pPr>
        <w:pStyle w:val="2"/>
        <w:ind w:firstLine="420"/>
        <w:jc w:val="center"/>
      </w:pPr>
      <w:r>
        <w:rPr>
          <w:rFonts w:hint="eastAsia"/>
        </w:rPr>
        <w:t>图6.3</w:t>
      </w:r>
      <w:r>
        <w:rPr>
          <w:rFonts w:hint="eastAsia"/>
          <w:lang w:val="en-US" w:eastAsia="zh-CN"/>
        </w:rPr>
        <w:t>5</w:t>
      </w:r>
      <w:r>
        <w:rPr>
          <w:rFonts w:hint="eastAsia"/>
        </w:rPr>
        <w:t xml:space="preserve">  超级管理员首页图</w:t>
      </w:r>
    </w:p>
    <w:p>
      <w:pPr>
        <w:pStyle w:val="2"/>
        <w:spacing w:before="120" w:after="240"/>
        <w:ind w:firstLine="0" w:firstLineChars="0"/>
      </w:pPr>
      <w:r>
        <w:pict>
          <v:shape id="_x0000_i1063" o:spt="75" type="#_x0000_t75" style="height:245.25pt;width:452.75pt;" filled="f" stroked="f" coordsize="21600,21600">
            <v:path/>
            <v:fill on="f" focussize="0,0"/>
            <v:stroke on="f"/>
            <v:imagedata r:id="rId63" o:title=""/>
            <o:lock v:ext="edit" aspectratio="t"/>
            <w10:wrap type="none"/>
            <w10:anchorlock/>
          </v:shape>
        </w:pict>
      </w:r>
    </w:p>
    <w:p>
      <w:pPr>
        <w:pStyle w:val="2"/>
        <w:ind w:firstLine="420"/>
        <w:jc w:val="center"/>
      </w:pPr>
      <w:r>
        <w:rPr>
          <w:rFonts w:hint="eastAsia"/>
        </w:rPr>
        <w:t>图6.3</w:t>
      </w:r>
      <w:r>
        <w:rPr>
          <w:rFonts w:hint="eastAsia"/>
          <w:lang w:val="en-US" w:eastAsia="zh-CN"/>
        </w:rPr>
        <w:t>6</w:t>
      </w:r>
      <w:r>
        <w:rPr>
          <w:rFonts w:hint="eastAsia"/>
        </w:rPr>
        <w:t xml:space="preserve">  文章管理员首页图</w:t>
      </w:r>
    </w:p>
    <w:p>
      <w:pPr>
        <w:numPr>
          <w:ilvl w:val="0"/>
          <w:numId w:val="11"/>
        </w:numPr>
        <w:ind w:firstLine="482"/>
      </w:pPr>
      <w:r>
        <w:rPr>
          <w:rFonts w:hint="eastAsia"/>
        </w:rPr>
        <w:t>功能实现</w:t>
      </w:r>
    </w:p>
    <w:p>
      <w:pPr>
        <w:ind w:firstLine="482"/>
      </w:pPr>
      <w:r>
        <w:rPr>
          <w:rFonts w:hint="eastAsia"/>
        </w:rPr>
        <w:t>这里需要说明的是，菜单的加载并不是在前端控制，这是非常不安全的，关于权限的所有验证都应该在后端做，这里是通过管理员表、角色表、菜单表以及之间的关联表对用户和菜单项进行关联，并且访问每种菜单的接口地址也被固定下来，通过在过滤器中比较传入的url和能访问该路径的url前缀进行比较，若没有相关权限，访问就会被拒绝。通过这种方式实现了对接口的保护。</w:t>
      </w:r>
    </w:p>
    <w:p>
      <w:pPr>
        <w:pStyle w:val="2"/>
        <w:ind w:firstLine="199" w:firstLineChars="95"/>
      </w:pPr>
      <w:r>
        <w:rPr>
          <w:rFonts w:hint="eastAsia"/>
        </w:rPr>
        <w:t>部分核心代码</w:t>
      </w:r>
    </w:p>
    <w:p>
      <w:pPr>
        <w:pStyle w:val="22"/>
        <w:shd w:val="clear" w:color="auto" w:fill="F2F2F2"/>
        <w:spacing w:before="120" w:after="240"/>
        <w:ind w:firstLine="0"/>
        <w:rPr>
          <w:rFonts w:hint="default" w:ascii="Cambria" w:hAnsi="Fira Code" w:eastAsia="Fira Code" w:cs="Fira Code"/>
          <w:color w:val="000000"/>
          <w:sz w:val="19"/>
          <w:szCs w:val="19"/>
        </w:rPr>
      </w:pPr>
      <w:r>
        <w:rPr>
          <w:rFonts w:hint="default" w:ascii="Cambria" w:hAnsi="Fira Code" w:eastAsia="Fira Code" w:cs="Fira Code"/>
          <w:color w:val="000000"/>
          <w:sz w:val="19"/>
          <w:szCs w:val="19"/>
        </w:rPr>
        <w:t>/*</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ascii="Cambria" w:hAnsi="Fira Code" w:eastAsia="Fira Code" w:cs="Fira Code"/>
          <w:color w:val="000000"/>
          <w:sz w:val="19"/>
          <w:szCs w:val="19"/>
        </w:rPr>
        <w:t>根据用户传来的请求地址</w:t>
      </w:r>
      <w:r>
        <w:rPr>
          <w:rFonts w:hint="default" w:ascii="Cambria" w:hAnsi="Fira Code" w:eastAsia="Fira Code" w:cs="Fira Code"/>
          <w:color w:val="000000"/>
          <w:sz w:val="19"/>
          <w:szCs w:val="19"/>
        </w:rPr>
        <w:t xml:space="preserve"> </w:t>
      </w:r>
      <w:r>
        <w:rPr>
          <w:rFonts w:ascii="Cambria" w:hAnsi="Fira Code" w:eastAsia="Fira Code" w:cs="Fira Code"/>
          <w:color w:val="000000"/>
          <w:sz w:val="19"/>
          <w:szCs w:val="19"/>
        </w:rPr>
        <w:t>，分析出请求需要什么角色</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public Collection&lt;ConfigAttribute&gt; getAttributes(Object o) throws IllegalArgumentException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String requestUrl = ((FilterInvocation )o).getRequestUrl();</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List&lt;Menu&gt; menus = menuService.getAllMenusWithRole();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for (Menu menu : menus)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if (antPathMatcher.match(menu.getUrl(), requestUrl)){</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List&lt;RoleAdmin&gt; roles = menu.getRoles();</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String [] str = new String[roles.size()];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for (int i = 0; i &lt; roles.size(); i++)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str[i] = roles.get(i).getName();</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return SecurityConfig.createList(str);</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r>
        <w:rPr>
          <w:rFonts w:hint="default" w:ascii="Cambria" w:hAnsi="Fira Code" w:eastAsia="Fira Code" w:cs="Fira Code"/>
          <w:color w:val="000000"/>
          <w:sz w:val="19"/>
          <w:szCs w:val="19"/>
        </w:rPr>
        <w:br w:type="textWrapping"/>
      </w:r>
      <w:r>
        <w:rPr>
          <w:rFonts w:hint="default" w:ascii="Cambria" w:hAnsi="Fira Code" w:eastAsia="Fira Code" w:cs="Fira Code"/>
          <w:color w:val="000000"/>
          <w:sz w:val="19"/>
          <w:szCs w:val="19"/>
        </w:rPr>
        <w:t xml:space="preserve">        }</w:t>
      </w:r>
    </w:p>
    <w:p>
      <w:pPr>
        <w:pStyle w:val="5"/>
        <w:spacing w:before="163"/>
        <w:ind w:left="0" w:leftChars="0" w:right="240"/>
      </w:pPr>
      <w:bookmarkStart w:id="563" w:name="_Toc19103"/>
      <w:bookmarkStart w:id="564" w:name="_Toc9924"/>
      <w:r>
        <w:t>6</w:t>
      </w:r>
      <w:r>
        <w:rPr>
          <w:rFonts w:hint="eastAsia"/>
        </w:rPr>
        <w:t xml:space="preserve">.4.3 </w:t>
      </w:r>
      <w:r>
        <w:t xml:space="preserve"> </w:t>
      </w:r>
      <w:r>
        <w:rPr>
          <w:rFonts w:hint="eastAsia"/>
        </w:rPr>
        <w:t>用户管理页</w:t>
      </w:r>
      <w:bookmarkEnd w:id="563"/>
      <w:bookmarkEnd w:id="564"/>
    </w:p>
    <w:p>
      <w:pPr>
        <w:ind w:firstLine="480" w:firstLineChars="200"/>
      </w:pPr>
      <w:r>
        <w:rPr>
          <w:rFonts w:hint="eastAsia"/>
        </w:rPr>
        <w:t>（1）功能描述</w:t>
      </w:r>
    </w:p>
    <w:p>
      <w:pPr>
        <w:ind w:firstLine="480" w:firstLineChars="200"/>
        <w:rPr>
          <w:rFonts w:hint="default" w:eastAsia="宋体"/>
          <w:lang w:val="en-US" w:eastAsia="zh-CN"/>
        </w:rPr>
      </w:pPr>
      <w:r>
        <w:rPr>
          <w:rFonts w:hint="eastAsia"/>
        </w:rPr>
        <w:t>用户管理页面主要功能有，禁用用户账号、启用用户账号、用户资料查看、用户非敏感信息导出excel、快速查询、高级查询等</w:t>
      </w:r>
      <w:r>
        <w:rPr>
          <w:rFonts w:hint="eastAsia"/>
          <w:lang w:eastAsia="zh-CN"/>
        </w:rPr>
        <w:t>，</w:t>
      </w:r>
      <w:r>
        <w:rPr>
          <w:rFonts w:hint="eastAsia"/>
          <w:lang w:val="en-US" w:eastAsia="zh-CN"/>
        </w:rPr>
        <w:t>点击更多查看用户使用App产生的数据。</w:t>
      </w:r>
    </w:p>
    <w:p>
      <w:pPr>
        <w:spacing w:before="120" w:after="240"/>
        <w:ind w:firstLine="0"/>
      </w:pPr>
      <w:r>
        <w:pict>
          <v:shape id="_x0000_i1064" o:spt="75" type="#_x0000_t75" style="height:258pt;width:451.8pt;" filled="f" o:preferrelative="t" stroked="f" coordsize="21600,21600">
            <v:path/>
            <v:fill on="f" focussize="0,0"/>
            <v:stroke on="f" joinstyle="miter"/>
            <v:imagedata r:id="rId64" cropright="101f" cropbottom="802f" o:title=""/>
            <o:lock v:ext="edit" aspectratio="t"/>
            <w10:wrap type="none"/>
            <w10:anchorlock/>
          </v:shape>
        </w:pict>
      </w:r>
    </w:p>
    <w:p>
      <w:pPr>
        <w:pStyle w:val="2"/>
        <w:spacing w:after="326" w:afterLines="100"/>
        <w:ind w:firstLine="420"/>
        <w:jc w:val="center"/>
        <w:rPr>
          <w:rFonts w:hint="eastAsia"/>
        </w:rPr>
      </w:pPr>
      <w:r>
        <w:rPr>
          <w:rFonts w:hint="eastAsia"/>
        </w:rPr>
        <w:t>图6.3</w:t>
      </w:r>
      <w:r>
        <w:rPr>
          <w:rFonts w:hint="eastAsia"/>
          <w:lang w:val="en-US" w:eastAsia="zh-CN"/>
        </w:rPr>
        <w:t>7</w:t>
      </w:r>
      <w:r>
        <w:rPr>
          <w:rFonts w:hint="eastAsia"/>
        </w:rPr>
        <w:t xml:space="preserve">  用户管理界面</w:t>
      </w:r>
    </w:p>
    <w:p>
      <w:pPr>
        <w:pStyle w:val="2"/>
        <w:spacing w:after="326" w:afterLines="100"/>
        <w:ind w:firstLine="420"/>
        <w:jc w:val="center"/>
      </w:pPr>
      <w:r>
        <w:pict>
          <v:shape id="_x0000_i1065" o:spt="75" type="#_x0000_t75" style="height:226.75pt;width:418.55pt;" filled="f" o:preferrelative="t" stroked="f" coordsize="21600,21600">
            <v:path/>
            <v:fill on="f" focussize="0,0"/>
            <v:stroke on="f"/>
            <v:imagedata r:id="rId65" o:title=""/>
            <o:lock v:ext="edit" aspectratio="t"/>
            <w10:wrap type="none"/>
            <w10:anchorlock/>
          </v:shape>
        </w:pict>
      </w:r>
    </w:p>
    <w:p>
      <w:pPr>
        <w:pStyle w:val="2"/>
        <w:spacing w:after="326" w:afterLines="100"/>
        <w:ind w:firstLine="420"/>
        <w:jc w:val="center"/>
        <w:rPr>
          <w:rFonts w:hint="default" w:eastAsia="宋体"/>
          <w:lang w:val="en-US" w:eastAsia="zh-CN"/>
        </w:rPr>
      </w:pPr>
      <w:r>
        <w:rPr>
          <w:rFonts w:hint="eastAsia"/>
        </w:rPr>
        <w:t>图6.3</w:t>
      </w:r>
      <w:r>
        <w:rPr>
          <w:rFonts w:hint="eastAsia"/>
          <w:lang w:val="en-US" w:eastAsia="zh-CN"/>
        </w:rPr>
        <w:t>8</w:t>
      </w:r>
      <w:r>
        <w:rPr>
          <w:rFonts w:hint="eastAsia"/>
        </w:rPr>
        <w:t xml:space="preserve">  用户管理界面</w:t>
      </w:r>
      <w:r>
        <w:rPr>
          <w:rFonts w:hint="eastAsia"/>
          <w:lang w:val="en-US" w:eastAsia="zh-CN"/>
        </w:rPr>
        <w:t>弹出框</w:t>
      </w:r>
    </w:p>
    <w:p>
      <w:r>
        <w:rPr>
          <w:rFonts w:hint="eastAsia"/>
        </w:rPr>
        <w:t>（2）功能实现</w:t>
      </w:r>
    </w:p>
    <w:p>
      <w:r>
        <w:rPr>
          <w:rFonts w:hint="eastAsia"/>
        </w:rPr>
        <w:t>用户管理页面主要是分页的实现，和多条件查询以及导出信息到excel表。分页查询前端使用了element-ui的分页组件，通过封装工具类实现分页；多条件查询得益于MyBatis的动态SQL——如果某一条查询条件为空则跳过；excel导出是通过HSSFWorkbook对象调用文档配置的方法进行配置。</w:t>
      </w:r>
    </w:p>
    <w:p>
      <w:pPr>
        <w:pStyle w:val="5"/>
        <w:spacing w:before="163"/>
        <w:ind w:left="0" w:leftChars="0" w:right="240"/>
      </w:pPr>
      <w:bookmarkStart w:id="565" w:name="_Toc11910"/>
      <w:bookmarkStart w:id="566" w:name="_Toc13496"/>
      <w:r>
        <w:t>6</w:t>
      </w:r>
      <w:r>
        <w:rPr>
          <w:rFonts w:hint="eastAsia"/>
        </w:rPr>
        <w:t xml:space="preserve">.4.4 </w:t>
      </w:r>
      <w:r>
        <w:t xml:space="preserve"> </w:t>
      </w:r>
      <w:r>
        <w:rPr>
          <w:rFonts w:hint="eastAsia"/>
        </w:rPr>
        <w:t>文章管理页</w:t>
      </w:r>
      <w:bookmarkEnd w:id="565"/>
      <w:bookmarkEnd w:id="566"/>
    </w:p>
    <w:p>
      <w:pPr>
        <w:pStyle w:val="44"/>
        <w:ind w:firstLine="420" w:firstLineChars="0"/>
        <w:rPr>
          <w:lang w:eastAsia="zh-CN"/>
        </w:rPr>
      </w:pPr>
      <w:r>
        <w:rPr>
          <w:rFonts w:hint="eastAsia"/>
          <w:lang w:eastAsia="zh-CN"/>
        </w:rPr>
        <w:t>（1）功能描述</w:t>
      </w:r>
    </w:p>
    <w:p>
      <w:pPr>
        <w:pStyle w:val="44"/>
        <w:ind w:firstLine="420" w:firstLineChars="0"/>
        <w:rPr>
          <w:lang w:eastAsia="zh-CN"/>
        </w:rPr>
      </w:pPr>
      <w:r>
        <w:rPr>
          <w:rFonts w:hint="eastAsia"/>
          <w:lang w:eastAsia="zh-CN"/>
        </w:rPr>
        <w:t>文章管理主要实现功能有对文章的</w:t>
      </w:r>
      <w:r>
        <w:rPr>
          <w:rFonts w:hint="eastAsia"/>
          <w:lang w:val="en-US" w:eastAsia="zh-CN"/>
        </w:rPr>
        <w:t>搜索</w:t>
      </w:r>
      <w:r>
        <w:rPr>
          <w:rFonts w:hint="eastAsia"/>
          <w:lang w:eastAsia="zh-CN"/>
        </w:rPr>
        <w:t>，</w:t>
      </w:r>
      <w:r>
        <w:rPr>
          <w:rFonts w:hint="eastAsia"/>
          <w:lang w:val="en-US" w:eastAsia="zh-CN"/>
        </w:rPr>
        <w:t>对文章的审核通过、文章推荐到推荐的分类（用户登录后最先看到的分类列表，用户无法手选）、以及调整文章分类、删除文章，点击查看详情可以查看文章的详情和评论，在弹出框中可以对用户评论进行回复。</w:t>
      </w:r>
      <w:r>
        <w:rPr>
          <w:rFonts w:hint="eastAsia"/>
          <w:lang w:eastAsia="zh-CN"/>
        </w:rPr>
        <w:t>通过分页查询组件，可以自由的更改每页展示条目在同一页面展示更多数据。输入页数可以快速跳转到具体页。</w:t>
      </w:r>
    </w:p>
    <w:p>
      <w:pPr>
        <w:spacing w:before="120" w:after="240"/>
        <w:ind w:firstLine="480"/>
      </w:pPr>
      <w:r>
        <w:pict>
          <v:shape id="_x0000_i1066" o:spt="75" type="#_x0000_t75" style="height:245.25pt;width:452.75pt;" filled="f" stroked="f" coordsize="21600,21600">
            <v:path/>
            <v:fill on="f" focussize="0,0"/>
            <v:stroke on="f"/>
            <v:imagedata r:id="rId66" o:title=""/>
            <o:lock v:ext="edit" aspectratio="t"/>
            <w10:wrap type="none"/>
            <w10:anchorlock/>
          </v:shape>
        </w:pict>
      </w:r>
    </w:p>
    <w:p>
      <w:pPr>
        <w:pStyle w:val="2"/>
        <w:spacing w:after="326" w:afterLines="100"/>
        <w:ind w:firstLine="420"/>
        <w:jc w:val="center"/>
        <w:rPr>
          <w:rFonts w:hint="eastAsia"/>
        </w:rPr>
      </w:pPr>
      <w:r>
        <w:rPr>
          <w:rFonts w:hint="eastAsia"/>
        </w:rPr>
        <w:t>图6.</w:t>
      </w:r>
      <w:r>
        <w:rPr>
          <w:rFonts w:hint="eastAsia"/>
          <w:lang w:val="en-US" w:eastAsia="zh-CN"/>
        </w:rPr>
        <w:t>39</w:t>
      </w:r>
      <w:r>
        <w:rPr>
          <w:color w:val="FF0000"/>
        </w:rPr>
        <w:t xml:space="preserve"> </w:t>
      </w:r>
      <w:r>
        <w:rPr>
          <w:rFonts w:hint="eastAsia"/>
        </w:rPr>
        <w:t xml:space="preserve"> 文章管理界面图</w:t>
      </w:r>
    </w:p>
    <w:p>
      <w:pPr>
        <w:pStyle w:val="2"/>
        <w:keepNext w:val="0"/>
        <w:keepLines w:val="0"/>
        <w:pageBreakBefore w:val="0"/>
        <w:widowControl w:val="0"/>
        <w:kinsoku/>
        <w:wordWrap/>
        <w:overflowPunct/>
        <w:topLinePunct w:val="0"/>
        <w:autoSpaceDE w:val="0"/>
        <w:autoSpaceDN w:val="0"/>
        <w:bidi w:val="0"/>
        <w:adjustRightInd w:val="0"/>
        <w:snapToGrid/>
        <w:ind w:firstLine="420"/>
        <w:jc w:val="center"/>
        <w:textAlignment w:val="auto"/>
      </w:pPr>
      <w:r>
        <w:pict>
          <v:shape id="_x0000_i1067" o:spt="75" type="#_x0000_t75" style="height:245.25pt;width:452.75pt;" filled="f" stroked="f" coordsize="21600,21600">
            <v:path/>
            <v:fill on="f" focussize="0,0"/>
            <v:stroke on="f"/>
            <v:imagedata r:id="rId67" o:title=""/>
            <o:lock v:ext="edit" aspectratio="t"/>
            <w10:wrap type="none"/>
            <w10:anchorlock/>
          </v:shape>
        </w:pict>
      </w:r>
    </w:p>
    <w:p>
      <w:pPr>
        <w:pStyle w:val="2"/>
        <w:spacing w:after="326" w:afterLines="100"/>
        <w:ind w:firstLine="420"/>
        <w:jc w:val="center"/>
        <w:rPr>
          <w:rFonts w:hint="eastAsia"/>
        </w:rPr>
      </w:pPr>
      <w:r>
        <w:rPr>
          <w:rFonts w:hint="eastAsia"/>
        </w:rPr>
        <w:t>图6.</w:t>
      </w:r>
      <w:r>
        <w:rPr>
          <w:rFonts w:hint="eastAsia"/>
          <w:lang w:val="en-US" w:eastAsia="zh-CN"/>
        </w:rPr>
        <w:t>40</w:t>
      </w:r>
      <w:r>
        <w:rPr>
          <w:color w:val="FF0000"/>
        </w:rPr>
        <w:t xml:space="preserve"> </w:t>
      </w:r>
      <w:r>
        <w:rPr>
          <w:rFonts w:hint="eastAsia"/>
        </w:rPr>
        <w:t xml:space="preserve"> </w:t>
      </w:r>
      <w:r>
        <w:rPr>
          <w:rFonts w:hint="eastAsia"/>
          <w:lang w:val="en-US" w:eastAsia="zh-CN"/>
        </w:rPr>
        <w:t>文章详情</w:t>
      </w:r>
      <w:r>
        <w:rPr>
          <w:rFonts w:hint="eastAsia"/>
        </w:rPr>
        <w:t>界面图</w:t>
      </w:r>
    </w:p>
    <w:p>
      <w:pPr>
        <w:pStyle w:val="5"/>
        <w:spacing w:before="163"/>
        <w:ind w:left="0" w:leftChars="0" w:right="240"/>
      </w:pPr>
      <w:bookmarkStart w:id="567" w:name="_Toc11519"/>
      <w:bookmarkStart w:id="568" w:name="_Toc23972"/>
      <w:r>
        <w:t>6</w:t>
      </w:r>
      <w:r>
        <w:rPr>
          <w:rFonts w:hint="eastAsia"/>
        </w:rPr>
        <w:t>.4.5</w:t>
      </w:r>
      <w:r>
        <w:t xml:space="preserve">  </w:t>
      </w:r>
      <w:r>
        <w:rPr>
          <w:rFonts w:hint="eastAsia"/>
        </w:rPr>
        <w:t>话题管理</w:t>
      </w:r>
      <w:bookmarkEnd w:id="567"/>
      <w:r>
        <w:rPr>
          <w:rFonts w:hint="eastAsia"/>
        </w:rPr>
        <w:t>模块</w:t>
      </w:r>
      <w:bookmarkEnd w:id="568"/>
    </w:p>
    <w:p>
      <w:pPr>
        <w:pStyle w:val="44"/>
        <w:numPr>
          <w:ilvl w:val="0"/>
          <w:numId w:val="12"/>
        </w:numPr>
      </w:pPr>
      <w:r>
        <w:rPr>
          <w:rFonts w:hint="eastAsia"/>
        </w:rPr>
        <w:t>功能描述</w:t>
      </w:r>
    </w:p>
    <w:p>
      <w:pPr>
        <w:pStyle w:val="44"/>
        <w:rPr>
          <w:rFonts w:hint="default"/>
          <w:lang w:val="en-US" w:eastAsia="zh-CN"/>
        </w:rPr>
      </w:pPr>
      <w:r>
        <w:rPr>
          <w:rFonts w:hint="eastAsia"/>
          <w:lang w:eastAsia="zh-CN"/>
        </w:rPr>
        <w:t>话题管理模块功能包括对话题分类的增删改查、以及对话题的禁用以及编辑，可以为话题添加一个合适的图片和描述，</w:t>
      </w:r>
      <w:r>
        <w:rPr>
          <w:rFonts w:hint="eastAsia"/>
          <w:lang w:val="en-US" w:eastAsia="zh-CN"/>
        </w:rPr>
        <w:t>对用户创建的话题进行审核通过。管理只参与话题的文章列表。</w:t>
      </w:r>
    </w:p>
    <w:p>
      <w:pPr>
        <w:spacing w:before="120" w:after="240"/>
      </w:pPr>
      <w:r>
        <w:pict>
          <v:shape id="_x0000_i1068" o:spt="75" type="#_x0000_t75" style="height:222.85pt;width:425.8pt;" filled="f" o:preferrelative="t" stroked="f" coordsize="21600,21600">
            <v:path/>
            <v:fill on="f" focussize="0,0"/>
            <v:stroke on="f"/>
            <v:imagedata r:id="rId68" o:title=""/>
            <o:lock v:ext="edit" aspectratio="t"/>
            <w10:wrap type="none"/>
            <w10:anchorlock/>
          </v:shape>
        </w:pict>
      </w:r>
    </w:p>
    <w:p>
      <w:pPr>
        <w:pStyle w:val="2"/>
        <w:spacing w:after="326" w:afterLines="100"/>
        <w:ind w:firstLine="420"/>
        <w:jc w:val="center"/>
      </w:pPr>
      <w:r>
        <w:rPr>
          <w:rFonts w:hint="eastAsia"/>
        </w:rPr>
        <w:t>图6.</w:t>
      </w:r>
      <w:r>
        <w:t>4</w:t>
      </w:r>
      <w:r>
        <w:rPr>
          <w:rFonts w:hint="eastAsia"/>
          <w:lang w:val="en-US" w:eastAsia="zh-CN"/>
        </w:rPr>
        <w:t>1</w:t>
      </w:r>
      <w:r>
        <w:rPr>
          <w:rFonts w:hint="eastAsia"/>
        </w:rPr>
        <w:t xml:space="preserve">  话题管理界面图</w:t>
      </w:r>
    </w:p>
    <w:p>
      <w:pPr>
        <w:pStyle w:val="2"/>
        <w:keepNext w:val="0"/>
        <w:keepLines w:val="0"/>
        <w:pageBreakBefore w:val="0"/>
        <w:widowControl w:val="0"/>
        <w:kinsoku/>
        <w:wordWrap/>
        <w:overflowPunct/>
        <w:topLinePunct w:val="0"/>
        <w:autoSpaceDE w:val="0"/>
        <w:autoSpaceDN w:val="0"/>
        <w:bidi w:val="0"/>
        <w:adjustRightInd w:val="0"/>
        <w:snapToGrid/>
        <w:ind w:firstLine="420"/>
        <w:textAlignment w:val="auto"/>
      </w:pPr>
      <w:r>
        <w:pict>
          <v:shape id="_x0000_i1069" o:spt="75" type="#_x0000_t75" style="height:245.25pt;width:452.75pt;" filled="f" stroked="f" coordsize="21600,21600">
            <v:path/>
            <v:fill on="f" focussize="0,0"/>
            <v:stroke on="f"/>
            <v:imagedata r:id="rId69" o:title=""/>
            <o:lock v:ext="edit" aspectratio="t"/>
            <w10:wrap type="none"/>
            <w10:anchorlock/>
          </v:shape>
        </w:pict>
      </w:r>
    </w:p>
    <w:p>
      <w:pPr>
        <w:pStyle w:val="2"/>
        <w:spacing w:after="326" w:afterLines="100"/>
        <w:ind w:firstLine="420"/>
        <w:jc w:val="center"/>
        <w:rPr>
          <w:rFonts w:hint="eastAsia"/>
        </w:rPr>
      </w:pPr>
      <w:r>
        <w:rPr>
          <w:rFonts w:hint="eastAsia"/>
        </w:rPr>
        <w:t>图6.</w:t>
      </w:r>
      <w:r>
        <w:t>4</w:t>
      </w:r>
      <w:r>
        <w:rPr>
          <w:rFonts w:hint="eastAsia"/>
          <w:lang w:val="en-US" w:eastAsia="zh-CN"/>
        </w:rPr>
        <w:t>2</w:t>
      </w:r>
      <w:r>
        <w:rPr>
          <w:rFonts w:hint="eastAsia"/>
        </w:rPr>
        <w:t xml:space="preserve">  话题审核界面图</w:t>
      </w:r>
    </w:p>
    <w:p>
      <w:pPr>
        <w:pStyle w:val="2"/>
        <w:keepNext w:val="0"/>
        <w:keepLines w:val="0"/>
        <w:pageBreakBefore w:val="0"/>
        <w:widowControl w:val="0"/>
        <w:kinsoku/>
        <w:wordWrap/>
        <w:overflowPunct/>
        <w:topLinePunct w:val="0"/>
        <w:autoSpaceDE w:val="0"/>
        <w:autoSpaceDN w:val="0"/>
        <w:bidi w:val="0"/>
        <w:adjustRightInd w:val="0"/>
        <w:snapToGrid/>
        <w:ind w:firstLine="420"/>
        <w:jc w:val="center"/>
        <w:textAlignment w:val="auto"/>
      </w:pPr>
      <w:r>
        <w:pict>
          <v:shape id="_x0000_i1070" o:spt="75" type="#_x0000_t75" style="height:254.2pt;width:452.75pt;" filled="f" o:preferrelative="t" stroked="f" coordsize="21600,21600">
            <v:path/>
            <v:fill on="f" focussize="0,0"/>
            <v:stroke on="f"/>
            <v:imagedata r:id="rId70" o:title=""/>
            <o:lock v:ext="edit" aspectratio="t"/>
            <w10:wrap type="none"/>
            <w10:anchorlock/>
          </v:shape>
        </w:pict>
      </w:r>
    </w:p>
    <w:p>
      <w:pPr>
        <w:pStyle w:val="2"/>
        <w:keepNext w:val="0"/>
        <w:keepLines w:val="0"/>
        <w:pageBreakBefore w:val="0"/>
        <w:widowControl w:val="0"/>
        <w:kinsoku/>
        <w:wordWrap/>
        <w:overflowPunct/>
        <w:topLinePunct w:val="0"/>
        <w:autoSpaceDE w:val="0"/>
        <w:autoSpaceDN w:val="0"/>
        <w:bidi w:val="0"/>
        <w:adjustRightInd w:val="0"/>
        <w:snapToGrid/>
        <w:spacing w:before="327" w:beforeLines="100" w:after="326" w:afterLines="100"/>
        <w:ind w:firstLine="420"/>
        <w:jc w:val="center"/>
        <w:textAlignment w:val="auto"/>
        <w:rPr>
          <w:rFonts w:hint="default"/>
          <w:lang w:val="en-US"/>
        </w:rPr>
      </w:pPr>
      <w:r>
        <w:rPr>
          <w:rFonts w:hint="eastAsia"/>
        </w:rPr>
        <w:t>图6.</w:t>
      </w:r>
      <w:r>
        <w:t>4</w:t>
      </w:r>
      <w:r>
        <w:rPr>
          <w:rFonts w:hint="eastAsia"/>
          <w:lang w:val="en-US" w:eastAsia="zh-CN"/>
        </w:rPr>
        <w:t>3</w:t>
      </w:r>
      <w:r>
        <w:rPr>
          <w:rFonts w:hint="eastAsia"/>
        </w:rPr>
        <w:t xml:space="preserve">  </w:t>
      </w:r>
      <w:r>
        <w:rPr>
          <w:rFonts w:hint="eastAsia"/>
          <w:lang w:val="en-US" w:eastAsia="zh-CN"/>
        </w:rPr>
        <w:t>只参与话题的文章列表</w:t>
      </w:r>
    </w:p>
    <w:p>
      <w:pPr>
        <w:pStyle w:val="5"/>
        <w:spacing w:before="163"/>
        <w:ind w:left="0" w:leftChars="0" w:right="240"/>
      </w:pPr>
      <w:bookmarkStart w:id="569" w:name="_Toc25384"/>
      <w:bookmarkStart w:id="570" w:name="_Toc7373"/>
      <w:r>
        <w:t>6</w:t>
      </w:r>
      <w:r>
        <w:rPr>
          <w:rFonts w:hint="eastAsia"/>
        </w:rPr>
        <w:t>.4.6</w:t>
      </w:r>
      <w:r>
        <w:t xml:space="preserve">  </w:t>
      </w:r>
      <w:r>
        <w:rPr>
          <w:rFonts w:hint="eastAsia"/>
        </w:rPr>
        <w:t>增加广告页面</w:t>
      </w:r>
      <w:bookmarkEnd w:id="569"/>
      <w:bookmarkEnd w:id="570"/>
    </w:p>
    <w:p>
      <w:pPr>
        <w:numPr>
          <w:ilvl w:val="0"/>
          <w:numId w:val="13"/>
        </w:numPr>
        <w:spacing w:before="120" w:after="240"/>
        <w:ind w:left="420" w:leftChars="175" w:firstLine="480" w:firstLineChars="200"/>
      </w:pPr>
      <w:r>
        <w:rPr>
          <w:rFonts w:hint="eastAsia"/>
        </w:rPr>
        <w:t>广告模块可以对广告进行增删改查。</w:t>
      </w:r>
    </w:p>
    <w:p>
      <w:pPr>
        <w:pStyle w:val="2"/>
        <w:keepNext w:val="0"/>
        <w:keepLines w:val="0"/>
        <w:pageBreakBefore w:val="0"/>
        <w:widowControl w:val="0"/>
        <w:kinsoku/>
        <w:wordWrap/>
        <w:overflowPunct/>
        <w:topLinePunct w:val="0"/>
        <w:autoSpaceDE w:val="0"/>
        <w:autoSpaceDN w:val="0"/>
        <w:bidi w:val="0"/>
        <w:adjustRightInd w:val="0"/>
        <w:snapToGrid/>
        <w:spacing w:before="120"/>
        <w:ind w:firstLine="420"/>
        <w:textAlignment w:val="auto"/>
      </w:pPr>
      <w:r>
        <w:pict>
          <v:shape id="_x0000_i1071" o:spt="75" type="#_x0000_t75" style="height:233.3pt;width:452.75pt;" filled="f" o:preferrelative="t" stroked="f" coordsize="21600,21600">
            <v:path/>
            <v:fill on="f" focussize="0,0"/>
            <v:stroke on="f"/>
            <v:imagedata r:id="rId71" o:title=""/>
            <o:lock v:ext="edit" aspectratio="t"/>
            <w10:wrap type="none"/>
            <w10:anchorlock/>
          </v:shape>
        </w:pict>
      </w:r>
    </w:p>
    <w:p>
      <w:pPr>
        <w:pStyle w:val="2"/>
        <w:spacing w:after="326" w:afterLines="100"/>
        <w:ind w:firstLine="0" w:firstLineChars="0"/>
        <w:jc w:val="center"/>
      </w:pPr>
      <w:r>
        <w:rPr>
          <w:rFonts w:hint="eastAsia"/>
        </w:rPr>
        <w:t>图6.</w:t>
      </w:r>
      <w:r>
        <w:t>4</w:t>
      </w:r>
      <w:r>
        <w:rPr>
          <w:rFonts w:hint="eastAsia"/>
          <w:lang w:val="en-US" w:eastAsia="zh-CN"/>
        </w:rPr>
        <w:t>4</w:t>
      </w:r>
      <w:r>
        <w:t xml:space="preserve"> </w:t>
      </w:r>
      <w:r>
        <w:rPr>
          <w:rFonts w:hint="eastAsia"/>
          <w:color w:val="FF0000"/>
        </w:rPr>
        <w:t xml:space="preserve"> </w:t>
      </w:r>
      <w:r>
        <w:rPr>
          <w:rFonts w:hint="eastAsia"/>
        </w:rPr>
        <w:t>广告管理界面图</w:t>
      </w:r>
    </w:p>
    <w:p>
      <w:pPr>
        <w:pStyle w:val="5"/>
        <w:spacing w:before="163"/>
        <w:ind w:left="0" w:leftChars="0" w:right="240"/>
      </w:pPr>
      <w:bookmarkStart w:id="571" w:name="_Toc23461"/>
      <w:bookmarkStart w:id="572" w:name="_Toc23222"/>
      <w:r>
        <w:t>6</w:t>
      </w:r>
      <w:r>
        <w:rPr>
          <w:rFonts w:hint="eastAsia"/>
        </w:rPr>
        <w:t>.4.7</w:t>
      </w:r>
      <w:r>
        <w:t xml:space="preserve">  </w:t>
      </w:r>
      <w:r>
        <w:rPr>
          <w:rFonts w:hint="eastAsia"/>
        </w:rPr>
        <w:t>系统管理-权限修改页</w:t>
      </w:r>
      <w:bookmarkEnd w:id="571"/>
      <w:bookmarkEnd w:id="572"/>
    </w:p>
    <w:p>
      <w:pPr>
        <w:pStyle w:val="44"/>
        <w:numPr>
          <w:ilvl w:val="0"/>
          <w:numId w:val="14"/>
        </w:numPr>
      </w:pPr>
      <w:r>
        <w:rPr>
          <w:rFonts w:hint="eastAsia"/>
        </w:rPr>
        <w:t>功能描述</w:t>
      </w:r>
    </w:p>
    <w:p>
      <w:pPr>
        <w:pStyle w:val="44"/>
        <w:ind w:left="420" w:firstLine="420" w:firstLineChars="0"/>
      </w:pPr>
      <w:r>
        <w:rPr>
          <w:rFonts w:hint="eastAsia"/>
          <w:lang w:eastAsia="zh-CN"/>
        </w:rPr>
        <w:t>权限管理是对角色所能访问的菜单进行管理。可以新增角色和删除角色以及修改该角色所能访问的菜单。</w:t>
      </w:r>
      <w:r>
        <w:rPr>
          <w:rFonts w:hint="eastAsia"/>
        </w:rPr>
        <w:t>Admin可以管理每种管理员的状态和角色。</w:t>
      </w:r>
    </w:p>
    <w:p>
      <w:pPr>
        <w:spacing w:before="120" w:after="240"/>
        <w:ind w:firstLine="480"/>
      </w:pPr>
      <w:r>
        <w:pict>
          <v:shape id="_x0000_i1072" o:spt="75" type="#_x0000_t75" style="height:245.25pt;width:452.75pt;" filled="f" stroked="f" coordsize="21600,21600">
            <v:path/>
            <v:fill on="f" focussize="0,0"/>
            <v:stroke on="f"/>
            <v:imagedata r:id="rId72" o:title=""/>
            <o:lock v:ext="edit" aspectratio="t"/>
            <w10:wrap type="none"/>
            <w10:anchorlock/>
          </v:shape>
        </w:pict>
      </w:r>
    </w:p>
    <w:p>
      <w:pPr>
        <w:spacing w:before="120" w:after="240"/>
        <w:ind w:firstLine="1319"/>
        <w:jc w:val="center"/>
        <w:rPr>
          <w:sz w:val="21"/>
          <w:szCs w:val="21"/>
        </w:rPr>
      </w:pPr>
      <w:r>
        <w:rPr>
          <w:rFonts w:hint="eastAsia"/>
          <w:color w:val="000000"/>
          <w:sz w:val="21"/>
          <w:szCs w:val="21"/>
        </w:rPr>
        <w:t>图</w:t>
      </w:r>
      <w:r>
        <w:rPr>
          <w:color w:val="000000"/>
          <w:sz w:val="21"/>
          <w:szCs w:val="21"/>
        </w:rPr>
        <w:t>6.4</w:t>
      </w:r>
      <w:r>
        <w:rPr>
          <w:rFonts w:hint="eastAsia"/>
          <w:color w:val="000000"/>
          <w:sz w:val="21"/>
          <w:szCs w:val="21"/>
          <w:lang w:val="en-US" w:eastAsia="zh-CN"/>
        </w:rPr>
        <w:t>5</w:t>
      </w:r>
      <w:r>
        <w:rPr>
          <w:rFonts w:hint="eastAsia"/>
          <w:sz w:val="21"/>
          <w:szCs w:val="21"/>
        </w:rPr>
        <w:t xml:space="preserve">  角色管理界面图</w:t>
      </w:r>
    </w:p>
    <w:p>
      <w:pPr>
        <w:pStyle w:val="2"/>
        <w:ind w:firstLine="420"/>
      </w:pPr>
    </w:p>
    <w:p>
      <w:pPr>
        <w:spacing w:before="120" w:after="240"/>
        <w:ind w:firstLine="480"/>
      </w:pPr>
      <w:r>
        <w:pict>
          <v:shape id="_x0000_i1073" o:spt="75" type="#_x0000_t75" style="height:245.25pt;width:452.75pt;" filled="f" stroked="f" coordsize="21600,21600">
            <v:path/>
            <v:fill on="f" focussize="0,0"/>
            <v:stroke on="f"/>
            <v:imagedata r:id="rId73" o:title=""/>
            <o:lock v:ext="edit" aspectratio="t"/>
            <w10:wrap type="none"/>
            <w10:anchorlock/>
          </v:shape>
        </w:pict>
      </w:r>
    </w:p>
    <w:p>
      <w:pPr>
        <w:spacing w:before="120" w:after="240"/>
        <w:ind w:firstLine="1319"/>
        <w:jc w:val="center"/>
        <w:rPr>
          <w:rFonts w:hint="eastAsia"/>
          <w:sz w:val="21"/>
          <w:szCs w:val="21"/>
        </w:rPr>
      </w:pPr>
      <w:r>
        <w:rPr>
          <w:rFonts w:hint="eastAsia"/>
          <w:color w:val="000000"/>
          <w:sz w:val="21"/>
          <w:szCs w:val="21"/>
        </w:rPr>
        <w:t>图</w:t>
      </w:r>
      <w:r>
        <w:rPr>
          <w:color w:val="000000"/>
          <w:sz w:val="21"/>
          <w:szCs w:val="21"/>
        </w:rPr>
        <w:t>6.4</w:t>
      </w:r>
      <w:r>
        <w:rPr>
          <w:rFonts w:hint="eastAsia"/>
          <w:color w:val="000000"/>
          <w:sz w:val="21"/>
          <w:szCs w:val="21"/>
          <w:lang w:val="en-US" w:eastAsia="zh-CN"/>
        </w:rPr>
        <w:t>6</w:t>
      </w:r>
      <w:r>
        <w:rPr>
          <w:rFonts w:hint="eastAsia"/>
          <w:sz w:val="21"/>
          <w:szCs w:val="21"/>
        </w:rPr>
        <w:t xml:space="preserve">  操作员管理管理界面图</w:t>
      </w:r>
    </w:p>
    <w:p>
      <w:pPr>
        <w:pStyle w:val="5"/>
        <w:spacing w:before="163"/>
        <w:ind w:left="0" w:leftChars="0" w:right="240"/>
        <w:rPr>
          <w:rFonts w:hint="default" w:eastAsia="黑体"/>
          <w:lang w:val="en-US" w:eastAsia="zh-CN"/>
        </w:rPr>
      </w:pPr>
      <w:bookmarkStart w:id="573" w:name="_Toc19451"/>
      <w:r>
        <w:t>6</w:t>
      </w:r>
      <w:r>
        <w:rPr>
          <w:rFonts w:hint="eastAsia"/>
        </w:rPr>
        <w:t>.4.</w:t>
      </w:r>
      <w:r>
        <w:t xml:space="preserve">8  </w:t>
      </w:r>
      <w:r>
        <w:rPr>
          <w:rFonts w:hint="eastAsia"/>
          <w:lang w:val="en-US" w:eastAsia="zh-CN"/>
        </w:rPr>
        <w:t>数据库管理模块</w:t>
      </w:r>
      <w:bookmarkEnd w:id="573"/>
    </w:p>
    <w:p>
      <w:pPr>
        <w:pStyle w:val="44"/>
        <w:numPr>
          <w:ilvl w:val="0"/>
          <w:numId w:val="0"/>
        </w:numPr>
        <w:ind w:firstLine="420" w:firstLineChars="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（1）功能描述</w:t>
      </w:r>
    </w:p>
    <w:p>
      <w:pPr>
        <w:pStyle w:val="44"/>
        <w:numPr>
          <w:ilvl w:val="0"/>
          <w:numId w:val="0"/>
        </w:numPr>
        <w:ind w:firstLine="420" w:firstLineChars="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数据库管理模块主要实现功能有以SQL代码的形式备份数据库，生成SQL代码文件到填写的电脑本地“备份路径”。可以查看数据表结构。</w:t>
      </w:r>
    </w:p>
    <w:p>
      <w:pPr>
        <w:pStyle w:val="44"/>
        <w:numPr>
          <w:ilvl w:val="0"/>
          <w:numId w:val="0"/>
        </w:numPr>
        <w:ind w:firstLine="420" w:firstLineChars="0"/>
      </w:pPr>
      <w:r>
        <w:pict>
          <v:shape id="_x0000_i1074" o:spt="75" type="#_x0000_t75" style="height:245.25pt;width:452.75pt;" filled="f" stroked="f" coordsize="21600,21600">
            <v:path/>
            <v:fill on="f" focussize="0,0"/>
            <v:stroke on="f"/>
            <v:imagedata r:id="rId74" o:title=""/>
            <o:lock v:ext="edit" aspectratio="t"/>
            <w10:wrap type="none"/>
            <w10:anchorlock/>
          </v:shape>
        </w:pict>
      </w:r>
    </w:p>
    <w:p>
      <w:pPr>
        <w:spacing w:before="120" w:after="240"/>
        <w:ind w:firstLine="1319"/>
        <w:jc w:val="center"/>
        <w:rPr>
          <w:rFonts w:hint="default"/>
          <w:sz w:val="21"/>
          <w:szCs w:val="21"/>
          <w:lang w:val="en-US"/>
        </w:rPr>
      </w:pPr>
      <w:r>
        <w:rPr>
          <w:rFonts w:hint="eastAsia"/>
          <w:color w:val="000000"/>
          <w:sz w:val="21"/>
          <w:szCs w:val="21"/>
        </w:rPr>
        <w:t>图</w:t>
      </w:r>
      <w:r>
        <w:rPr>
          <w:color w:val="000000"/>
          <w:sz w:val="21"/>
          <w:szCs w:val="21"/>
        </w:rPr>
        <w:t>6.4</w:t>
      </w:r>
      <w:r>
        <w:rPr>
          <w:rFonts w:hint="eastAsia"/>
          <w:color w:val="000000"/>
          <w:sz w:val="21"/>
          <w:szCs w:val="21"/>
          <w:lang w:val="en-US" w:eastAsia="zh-CN"/>
        </w:rPr>
        <w:t>7</w:t>
      </w:r>
      <w:r>
        <w:rPr>
          <w:rFonts w:hint="eastAsia"/>
          <w:sz w:val="21"/>
          <w:szCs w:val="21"/>
        </w:rPr>
        <w:t xml:space="preserve">  </w:t>
      </w:r>
      <w:r>
        <w:rPr>
          <w:rFonts w:hint="eastAsia"/>
          <w:sz w:val="21"/>
          <w:szCs w:val="21"/>
          <w:lang w:val="en-US" w:eastAsia="zh-CN"/>
        </w:rPr>
        <w:t>数据库备份界面</w:t>
      </w:r>
    </w:p>
    <w:p>
      <w:pPr>
        <w:pStyle w:val="44"/>
        <w:numPr>
          <w:ilvl w:val="0"/>
          <w:numId w:val="0"/>
        </w:numPr>
        <w:ind w:firstLine="420" w:firstLineChars="0"/>
      </w:pPr>
    </w:p>
    <w:p>
      <w:pPr>
        <w:pStyle w:val="44"/>
        <w:numPr>
          <w:ilvl w:val="0"/>
          <w:numId w:val="0"/>
        </w:numPr>
        <w:ind w:firstLine="420" w:firstLineChars="0"/>
      </w:pPr>
      <w:r>
        <w:pict>
          <v:shape id="_x0000_i1075" o:spt="75" type="#_x0000_t75" style="height:245.25pt;width:452.75pt;" filled="f" stroked="f" coordsize="21600,21600">
            <v:path/>
            <v:fill on="f" focussize="0,0"/>
            <v:stroke on="f"/>
            <v:imagedata r:id="rId75" o:title=""/>
            <o:lock v:ext="edit" aspectratio="t"/>
            <w10:wrap type="none"/>
            <w10:anchorlock/>
          </v:shape>
        </w:pict>
      </w:r>
    </w:p>
    <w:p>
      <w:pPr>
        <w:spacing w:before="120" w:after="240"/>
        <w:ind w:firstLine="1319"/>
        <w:jc w:val="center"/>
        <w:rPr>
          <w:rFonts w:hint="eastAsia"/>
          <w:sz w:val="21"/>
          <w:szCs w:val="21"/>
          <w:lang w:val="en-US" w:eastAsia="zh-CN"/>
        </w:rPr>
      </w:pPr>
      <w:r>
        <w:rPr>
          <w:rFonts w:hint="eastAsia"/>
          <w:color w:val="000000"/>
          <w:sz w:val="21"/>
          <w:szCs w:val="21"/>
        </w:rPr>
        <w:t>图</w:t>
      </w:r>
      <w:r>
        <w:rPr>
          <w:color w:val="000000"/>
          <w:sz w:val="21"/>
          <w:szCs w:val="21"/>
        </w:rPr>
        <w:t>6.4</w:t>
      </w:r>
      <w:r>
        <w:rPr>
          <w:rFonts w:hint="eastAsia"/>
          <w:color w:val="000000"/>
          <w:sz w:val="21"/>
          <w:szCs w:val="21"/>
          <w:lang w:val="en-US" w:eastAsia="zh-CN"/>
        </w:rPr>
        <w:t>8</w:t>
      </w:r>
      <w:r>
        <w:rPr>
          <w:rFonts w:hint="eastAsia"/>
          <w:sz w:val="21"/>
          <w:szCs w:val="21"/>
        </w:rPr>
        <w:t xml:space="preserve">  </w:t>
      </w:r>
      <w:r>
        <w:rPr>
          <w:rFonts w:hint="eastAsia"/>
          <w:sz w:val="21"/>
          <w:szCs w:val="21"/>
          <w:lang w:val="en-US" w:eastAsia="zh-CN"/>
        </w:rPr>
        <w:t>数据库备份界面</w:t>
      </w:r>
    </w:p>
    <w:p>
      <w:pPr>
        <w:pStyle w:val="2"/>
        <w:rPr>
          <w:rFonts w:hint="eastAsia"/>
          <w:sz w:val="24"/>
          <w:szCs w:val="24"/>
          <w:lang w:val="en-US" w:eastAsia="zh-CN"/>
        </w:rPr>
      </w:pPr>
      <w:r>
        <w:rPr>
          <w:rFonts w:hint="eastAsia"/>
          <w:sz w:val="24"/>
          <w:szCs w:val="24"/>
          <w:lang w:val="en-US" w:eastAsia="zh-CN"/>
        </w:rPr>
        <w:t>（2）功能实现</w:t>
      </w:r>
    </w:p>
    <w:p>
      <w:pPr>
        <w:pStyle w:val="2"/>
        <w:keepNext w:val="0"/>
        <w:keepLines w:val="0"/>
        <w:pageBreakBefore w:val="0"/>
        <w:widowControl w:val="0"/>
        <w:kinsoku/>
        <w:wordWrap/>
        <w:overflowPunct/>
        <w:topLinePunct w:val="0"/>
        <w:autoSpaceDE w:val="0"/>
        <w:autoSpaceDN w:val="0"/>
        <w:bidi w:val="0"/>
        <w:adjustRightInd w:val="0"/>
        <w:snapToGrid/>
        <w:ind w:firstLine="897" w:firstLineChars="374"/>
        <w:jc w:val="both"/>
        <w:textAlignment w:val="auto"/>
        <w:rPr>
          <w:rFonts w:hint="default"/>
          <w:sz w:val="24"/>
          <w:szCs w:val="24"/>
          <w:lang w:val="en-US" w:eastAsia="zh-CN"/>
        </w:rPr>
      </w:pPr>
      <w:r>
        <w:rPr>
          <w:rFonts w:hint="default"/>
          <w:sz w:val="24"/>
          <w:szCs w:val="24"/>
          <w:lang w:val="en-US" w:eastAsia="zh-CN"/>
        </w:rPr>
        <w:t>通过将dos界面下的命令以Java代码形式拼接</w:t>
      </w:r>
      <w:r>
        <w:rPr>
          <w:rFonts w:hint="eastAsia"/>
          <w:sz w:val="24"/>
          <w:szCs w:val="24"/>
          <w:lang w:val="en-US" w:eastAsia="zh-CN"/>
        </w:rPr>
        <w:t>，</w:t>
      </w:r>
      <w:r>
        <w:rPr>
          <w:rFonts w:hint="default"/>
          <w:sz w:val="24"/>
          <w:szCs w:val="24"/>
          <w:lang w:val="en-US" w:eastAsia="zh-CN"/>
        </w:rPr>
        <w:t>调用</w:t>
      </w:r>
      <w:r>
        <w:rPr>
          <w:rFonts w:hint="eastAsia"/>
          <w:sz w:val="24"/>
          <w:szCs w:val="24"/>
          <w:lang w:val="en-US" w:eastAsia="zh-CN"/>
        </w:rPr>
        <w:t>M</w:t>
      </w:r>
      <w:r>
        <w:rPr>
          <w:rFonts w:hint="default"/>
          <w:sz w:val="24"/>
          <w:szCs w:val="24"/>
          <w:lang w:val="en-US" w:eastAsia="zh-CN"/>
        </w:rPr>
        <w:t>y</w:t>
      </w:r>
      <w:r>
        <w:rPr>
          <w:rFonts w:hint="eastAsia"/>
          <w:sz w:val="24"/>
          <w:szCs w:val="24"/>
          <w:lang w:val="en-US" w:eastAsia="zh-CN"/>
        </w:rPr>
        <w:t>S</w:t>
      </w:r>
      <w:r>
        <w:rPr>
          <w:rFonts w:hint="default"/>
          <w:sz w:val="24"/>
          <w:szCs w:val="24"/>
          <w:lang w:val="en-US" w:eastAsia="zh-CN"/>
        </w:rPr>
        <w:t>ql数据库下的mysqldump.exe文件，以字符流的形式输出到</w:t>
      </w:r>
      <w:r>
        <w:rPr>
          <w:rFonts w:hint="eastAsia"/>
          <w:sz w:val="24"/>
          <w:szCs w:val="24"/>
          <w:lang w:val="en-US" w:eastAsia="zh-CN"/>
        </w:rPr>
        <w:t>指定的</w:t>
      </w:r>
      <w:r>
        <w:rPr>
          <w:rFonts w:hint="default"/>
          <w:sz w:val="24"/>
          <w:szCs w:val="24"/>
          <w:lang w:val="en-US" w:eastAsia="zh-CN"/>
        </w:rPr>
        <w:t>本地</w:t>
      </w:r>
      <w:r>
        <w:rPr>
          <w:rFonts w:hint="eastAsia"/>
          <w:sz w:val="24"/>
          <w:szCs w:val="24"/>
          <w:lang w:val="en-US" w:eastAsia="zh-CN"/>
        </w:rPr>
        <w:t>路径</w:t>
      </w:r>
      <w:r>
        <w:rPr>
          <w:rFonts w:hint="default"/>
          <w:sz w:val="24"/>
          <w:szCs w:val="24"/>
          <w:lang w:val="en-US" w:eastAsia="zh-CN"/>
        </w:rPr>
        <w:t>。</w:t>
      </w:r>
    </w:p>
    <w:p>
      <w:pPr>
        <w:pStyle w:val="2"/>
        <w:rPr>
          <w:rFonts w:hint="default"/>
          <w:sz w:val="21"/>
          <w:szCs w:val="21"/>
          <w:lang w:val="en-US" w:eastAsia="zh-CN"/>
        </w:rPr>
      </w:pPr>
    </w:p>
    <w:p>
      <w:pPr>
        <w:pStyle w:val="5"/>
        <w:spacing w:before="163"/>
        <w:ind w:left="0" w:leftChars="0" w:right="240"/>
      </w:pPr>
      <w:bookmarkStart w:id="574" w:name="_Toc24477"/>
      <w:bookmarkStart w:id="575" w:name="_Toc16803"/>
      <w:r>
        <w:t>6</w:t>
      </w:r>
      <w:r>
        <w:rPr>
          <w:rFonts w:hint="eastAsia"/>
        </w:rPr>
        <w:t>.4.</w:t>
      </w:r>
      <w:r>
        <w:rPr>
          <w:rFonts w:hint="eastAsia"/>
          <w:lang w:val="en-US" w:eastAsia="zh-CN"/>
        </w:rPr>
        <w:t>9</w:t>
      </w:r>
      <w:r>
        <w:t xml:space="preserve">  </w:t>
      </w:r>
      <w:r>
        <w:rPr>
          <w:rFonts w:hint="eastAsia"/>
        </w:rPr>
        <w:t>管理员在线聊天页</w:t>
      </w:r>
      <w:bookmarkEnd w:id="574"/>
      <w:bookmarkEnd w:id="575"/>
    </w:p>
    <w:p>
      <w:pPr>
        <w:pStyle w:val="44"/>
        <w:numPr>
          <w:ilvl w:val="0"/>
          <w:numId w:val="0"/>
        </w:numPr>
        <w:ind w:firstLine="420" w:firstLineChars="0"/>
      </w:pPr>
      <w:r>
        <w:rPr>
          <w:rFonts w:hint="eastAsia"/>
          <w:lang w:eastAsia="zh-CN"/>
        </w:rPr>
        <w:t>（</w:t>
      </w:r>
      <w:r>
        <w:rPr>
          <w:rFonts w:hint="eastAsia"/>
          <w:lang w:val="en-US" w:eastAsia="zh-CN"/>
        </w:rPr>
        <w:t>1</w:t>
      </w:r>
      <w:r>
        <w:rPr>
          <w:rFonts w:hint="eastAsia"/>
          <w:lang w:eastAsia="zh-CN"/>
        </w:rPr>
        <w:t>）</w:t>
      </w:r>
      <w:r>
        <w:rPr>
          <w:rFonts w:hint="eastAsia"/>
        </w:rPr>
        <w:t>功能描述</w:t>
      </w:r>
    </w:p>
    <w:p>
      <w:pPr>
        <w:pStyle w:val="44"/>
        <w:spacing w:after="326" w:afterLines="100"/>
        <w:rPr>
          <w:rFonts w:hint="default"/>
          <w:lang w:val="en-US" w:eastAsia="zh-CN"/>
        </w:rPr>
      </w:pPr>
      <w:r>
        <w:rPr>
          <w:rFonts w:hint="eastAsia"/>
          <w:lang w:eastAsia="zh-CN"/>
        </w:rPr>
        <w:t>管理员聊天页面可以和当前系统中的其他管理员进行文字聊天，包括消息通知、消息红点、聊天记录存储等功能。</w:t>
      </w:r>
      <w:r>
        <w:rPr>
          <w:rFonts w:hint="eastAsia"/>
          <w:lang w:val="en-US" w:eastAsia="zh-CN"/>
        </w:rPr>
        <w:t>当管理员位于消息发送人的聊天界面就不会有消息红点和消息通知，当管理员不处于消息发送人的聊天界面就会收到消息通知并出现消息红点。</w:t>
      </w:r>
    </w:p>
    <w:p>
      <w:pPr>
        <w:spacing w:before="120" w:after="240"/>
        <w:ind w:firstLine="480"/>
      </w:pPr>
      <w:ins w:id="1" w:author="一笑" w:date="2020-05-31T20:59:00Z">
        <w:r>
          <w:rPr/>
          <w:pict>
            <v:shape id="_x0000_i1076" o:spt="75" type="#_x0000_t75" style="height:210.6pt;width:394.2pt;" filled="f" o:preferrelative="t" stroked="f" coordsize="21600,21600">
              <v:path/>
              <v:fill on="f" focussize="0,0"/>
              <v:stroke on="f" joinstyle="miter"/>
              <v:imagedata r:id="rId76" o:title=""/>
              <o:lock v:ext="edit" aspectratio="t"/>
              <w10:wrap type="none"/>
              <w10:anchorlock/>
            </v:shape>
          </w:pict>
        </w:r>
      </w:ins>
    </w:p>
    <w:p>
      <w:pPr>
        <w:pStyle w:val="2"/>
        <w:ind w:left="3360" w:firstLine="420"/>
      </w:pPr>
      <w:r>
        <w:rPr>
          <w:rFonts w:hint="eastAsia"/>
        </w:rPr>
        <w:t>图6.</w:t>
      </w:r>
      <w:r>
        <w:t>4</w:t>
      </w:r>
      <w:r>
        <w:rPr>
          <w:rFonts w:hint="eastAsia"/>
          <w:lang w:val="en-US" w:eastAsia="zh-CN"/>
        </w:rPr>
        <w:t>9</w:t>
      </w:r>
      <w:r>
        <w:rPr>
          <w:rFonts w:hint="eastAsia"/>
        </w:rPr>
        <w:t xml:space="preserve">  消息收发</w:t>
      </w:r>
    </w:p>
    <w:p>
      <w:pPr>
        <w:pStyle w:val="49"/>
        <w:spacing w:before="163"/>
      </w:pPr>
      <w:r>
        <w:rPr>
          <w:rFonts w:hint="eastAsia"/>
        </w:rPr>
        <w:t>（2）功能实现</w:t>
      </w:r>
    </w:p>
    <w:p>
      <w:pPr>
        <w:pStyle w:val="49"/>
        <w:spacing w:before="0" w:beforeLines="0"/>
        <w:jc w:val="both"/>
      </w:pPr>
      <w:r>
        <w:rPr>
          <w:rFonts w:hint="eastAsia"/>
        </w:rPr>
        <w:t>需要说明的是，App端的uni-app提供了Websocket的api接口，直接调用即可，而管理端想要使用Websocket，则需要使用JavaScript原生的方式，前端页面整合了github上的开源项目。同样需要引入Websocket依赖并配置连接点，通过建立消息实体类接收前端传来的消息对象，simpMessagingTemplate对象调用convertAndSendToUser将消息发送给消息对象中的接受者。需要注意的是聊天时间等信息在服务端生成，不使用前端传来的时间。</w:t>
      </w:r>
    </w:p>
    <w:p>
      <w:pPr>
        <w:pStyle w:val="49"/>
        <w:numPr>
          <w:ilvl w:val="0"/>
          <w:numId w:val="0"/>
        </w:numPr>
        <w:spacing w:before="163" w:after="240"/>
        <w:ind w:left="420" w:leftChars="0"/>
      </w:pPr>
      <w:r>
        <w:rPr>
          <w:rFonts w:hint="eastAsia"/>
          <w:color w:val="000000"/>
          <w:lang w:val="en-US" w:eastAsia="zh-CN"/>
        </w:rPr>
        <w:t xml:space="preserve">① </w:t>
      </w:r>
      <w:r>
        <w:rPr>
          <w:color w:val="000000"/>
        </w:rPr>
        <w:t>Websocket</w:t>
      </w:r>
      <w:r>
        <w:rPr>
          <w:rFonts w:hint="eastAsia"/>
        </w:rPr>
        <w:t>后端核心代码</w:t>
      </w:r>
    </w:p>
    <w:p>
      <w:pPr>
        <w:pStyle w:val="44"/>
        <w:ind w:left="420" w:firstLine="0" w:firstLineChars="0"/>
        <w:rPr>
          <w:lang w:eastAsia="zh-CN"/>
        </w:rPr>
      </w:pPr>
      <w:r>
        <w:rPr>
          <w:rFonts w:hint="eastAsia"/>
          <w:lang w:eastAsia="zh-CN"/>
        </w:rPr>
        <w:t>部分核心代码</w:t>
      </w:r>
    </w:p>
    <w:p>
      <w:pPr>
        <w:pStyle w:val="49"/>
        <w:shd w:val="clear" w:color="auto" w:fill="D8D8D8"/>
        <w:spacing w:before="163" w:after="240"/>
        <w:ind w:firstLine="0" w:firstLineChars="0"/>
        <w:rPr>
          <w:rFonts w:ascii="Calibri" w:hAnsi="Fira Code" w:eastAsia="Fira Code" w:cs="Fira Code"/>
          <w:color w:val="000000"/>
          <w:sz w:val="19"/>
          <w:szCs w:val="19"/>
        </w:rPr>
      </w:pPr>
      <w:r>
        <w:rPr>
          <w:rFonts w:ascii="Calibri" w:hAnsi="Fira Code" w:eastAsia="Fira Code" w:cs="Fira Code"/>
          <w:color w:val="000000"/>
          <w:sz w:val="19"/>
          <w:szCs w:val="19"/>
        </w:rPr>
        <w:t>public void handleMsg(Authentication authentication, ChatM</w:t>
      </w:r>
      <w:r>
        <w:rPr>
          <w:rFonts w:hint="eastAsia" w:ascii="Calibri" w:hAnsi="Fira Code" w:cs="Fira Code"/>
          <w:color w:val="000000"/>
          <w:sz w:val="19"/>
          <w:szCs w:val="19"/>
        </w:rPr>
        <w:t>essage</w:t>
      </w:r>
      <w:r>
        <w:rPr>
          <w:rFonts w:ascii="Calibri" w:hAnsi="Fira Code" w:eastAsia="Fira Code" w:cs="Fira Code"/>
          <w:color w:val="000000"/>
          <w:sz w:val="19"/>
          <w:szCs w:val="19"/>
        </w:rPr>
        <w:t xml:space="preserve"> chatM</w:t>
      </w:r>
      <w:r>
        <w:rPr>
          <w:rFonts w:hint="eastAsia" w:ascii="Calibri" w:hAnsi="Fira Code" w:cs="Fira Code"/>
          <w:color w:val="000000"/>
          <w:sz w:val="19"/>
          <w:szCs w:val="19"/>
        </w:rPr>
        <w:t>essage</w:t>
      </w:r>
      <w:r>
        <w:rPr>
          <w:rFonts w:ascii="Calibri" w:hAnsi="Fira Code" w:eastAsia="Fira Code" w:cs="Fira Code"/>
          <w:color w:val="000000"/>
          <w:sz w:val="19"/>
          <w:szCs w:val="19"/>
        </w:rPr>
        <w:t>) {</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Admins admin= (Admins) authentication.getPrincipal();</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chatM</w:t>
      </w:r>
      <w:r>
        <w:rPr>
          <w:rFonts w:hint="eastAsia" w:ascii="Calibri" w:hAnsi="Fira Code" w:cs="Fira Code"/>
          <w:color w:val="000000"/>
          <w:sz w:val="19"/>
          <w:szCs w:val="19"/>
        </w:rPr>
        <w:t>essage</w:t>
      </w:r>
      <w:r>
        <w:rPr>
          <w:rFonts w:ascii="Calibri" w:hAnsi="Fira Code" w:eastAsia="Fira Code" w:cs="Fira Code"/>
          <w:color w:val="000000"/>
          <w:sz w:val="19"/>
          <w:szCs w:val="19"/>
        </w:rPr>
        <w:t>.setFromNickname(admin.getUsername());</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chatM</w:t>
      </w:r>
      <w:r>
        <w:rPr>
          <w:rFonts w:hint="eastAsia" w:ascii="Calibri" w:hAnsi="Fira Code" w:cs="Fira Code"/>
          <w:color w:val="000000"/>
          <w:sz w:val="19"/>
          <w:szCs w:val="19"/>
        </w:rPr>
        <w:t>essage</w:t>
      </w:r>
      <w:r>
        <w:rPr>
          <w:rFonts w:ascii="Calibri" w:hAnsi="Fira Code" w:eastAsia="Fira Code" w:cs="Fira Code"/>
          <w:color w:val="000000"/>
          <w:sz w:val="19"/>
          <w:szCs w:val="19"/>
        </w:rPr>
        <w:t>.setDate(new Date());</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chatM</w:t>
      </w:r>
      <w:r>
        <w:rPr>
          <w:rFonts w:hint="eastAsia" w:ascii="Calibri" w:hAnsi="Fira Code" w:cs="Fira Code"/>
          <w:color w:val="000000"/>
          <w:sz w:val="19"/>
          <w:szCs w:val="19"/>
        </w:rPr>
        <w:t>essage</w:t>
      </w:r>
      <w:r>
        <w:rPr>
          <w:rFonts w:ascii="Calibri" w:hAnsi="Fira Code" w:eastAsia="Fira Code" w:cs="Fira Code"/>
          <w:color w:val="000000"/>
          <w:sz w:val="19"/>
          <w:szCs w:val="19"/>
        </w:rPr>
        <w:t>.setFrom(admin.getUsername());</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simpMessagingTemplate.convertAndSendToUser(chatM</w:t>
      </w:r>
      <w:r>
        <w:rPr>
          <w:rFonts w:hint="eastAsia" w:ascii="Calibri" w:hAnsi="Fira Code" w:cs="Fira Code"/>
          <w:color w:val="000000"/>
          <w:sz w:val="19"/>
          <w:szCs w:val="19"/>
        </w:rPr>
        <w:t>essage</w:t>
      </w:r>
      <w:r>
        <w:rPr>
          <w:rFonts w:ascii="Calibri" w:hAnsi="Fira Code" w:eastAsia="Fira Code" w:cs="Fira Code"/>
          <w:color w:val="000000"/>
          <w:sz w:val="19"/>
          <w:szCs w:val="19"/>
        </w:rPr>
        <w:t>.getTo(), "/queue/chat", chatM</w:t>
      </w:r>
      <w:r>
        <w:rPr>
          <w:rFonts w:hint="eastAsia" w:ascii="Calibri" w:hAnsi="Fira Code" w:cs="Fira Code"/>
          <w:color w:val="000000"/>
          <w:sz w:val="19"/>
          <w:szCs w:val="19"/>
        </w:rPr>
        <w:t>essage</w:t>
      </w:r>
      <w:r>
        <w:rPr>
          <w:rFonts w:ascii="Calibri" w:hAnsi="Fira Code" w:eastAsia="Fira Code" w:cs="Fira Code"/>
          <w:color w:val="000000"/>
          <w:sz w:val="19"/>
          <w:szCs w:val="19"/>
        </w:rPr>
        <w:t>);</w:t>
      </w:r>
      <w:r>
        <w:rPr>
          <w:rFonts w:ascii="Calibri" w:hAnsi="Fira Code" w:eastAsia="Fira Code" w:cs="Fira Code"/>
          <w:color w:val="000000"/>
          <w:sz w:val="19"/>
          <w:szCs w:val="19"/>
        </w:rPr>
        <w:br w:type="textWrapping"/>
      </w:r>
      <w:r>
        <w:rPr>
          <w:rFonts w:ascii="Calibri" w:hAnsi="Fira Code" w:eastAsia="Fira Code" w:cs="Fira Code"/>
          <w:color w:val="000000"/>
          <w:sz w:val="19"/>
          <w:szCs w:val="19"/>
        </w:rPr>
        <w:t xml:space="preserve">    }</w:t>
      </w:r>
    </w:p>
    <w:p>
      <w:pPr>
        <w:pStyle w:val="3"/>
        <w:ind w:firstLine="0"/>
      </w:pPr>
      <w:bookmarkStart w:id="576" w:name="_Toc7669"/>
      <w:r>
        <w:br w:type="page"/>
      </w:r>
      <w:bookmarkStart w:id="577" w:name="_Toc28563"/>
      <w:r>
        <w:t>7</w:t>
      </w:r>
      <w:r>
        <w:rPr>
          <w:rFonts w:hint="eastAsia"/>
        </w:rPr>
        <w:t xml:space="preserve"> </w:t>
      </w:r>
      <w:r>
        <w:t xml:space="preserve"> </w:t>
      </w:r>
      <w:r>
        <w:rPr>
          <w:rFonts w:hint="eastAsia"/>
        </w:rPr>
        <w:t>系统测试</w:t>
      </w:r>
      <w:bookmarkEnd w:id="539"/>
      <w:bookmarkEnd w:id="540"/>
      <w:bookmarkEnd w:id="576"/>
      <w:bookmarkEnd w:id="577"/>
    </w:p>
    <w:p>
      <w:pPr>
        <w:pStyle w:val="4"/>
        <w:spacing w:before="163"/>
      </w:pPr>
      <w:bookmarkStart w:id="578" w:name="_Toc23887"/>
      <w:bookmarkStart w:id="579" w:name="_Toc2975"/>
      <w:r>
        <w:t>7</w:t>
      </w:r>
      <w:r>
        <w:rPr>
          <w:rFonts w:hint="eastAsia"/>
        </w:rPr>
        <w:t>.1</w:t>
      </w:r>
      <w:r>
        <w:t xml:space="preserve">  </w:t>
      </w:r>
      <w:r>
        <w:rPr>
          <w:rFonts w:hint="eastAsia"/>
        </w:rPr>
        <w:t>系统测试概述</w:t>
      </w:r>
      <w:bookmarkEnd w:id="578"/>
      <w:bookmarkEnd w:id="579"/>
    </w:p>
    <w:p>
      <w:pPr>
        <w:pStyle w:val="44"/>
        <w:rPr>
          <w:lang w:eastAsia="zh-CN"/>
        </w:rPr>
      </w:pPr>
      <w:r>
        <w:rPr>
          <w:rFonts w:hint="eastAsia"/>
          <w:lang w:eastAsia="zh-CN"/>
        </w:rPr>
        <w:t>系统测试不仅仅是在系统开发结束进行的，系统测试贯穿着开发的整个周期，其实系统测试最好不要由该系统的开发人员来做，一是开发人员往往会认为自己的软件没有错误，另一方面是开发人员很同意根据自己开发时候的编程思路或者是开发过程中的开发步骤进行测试，存在着很大的“思维死角”，局限性非常大。测试人员应该根据软件的整体逻辑精心的设计测试用例，测试用例不仅是合理的输入条件，也要测试不合理的情况。如果忽略了不合理的测试情况很容易在今后的使用中发现意想不到的情况。根据现阶段情况统计，国内软件存在着“重开发，轻测试”的情况，导致日后软件问题频出，不过这种情况正在日益改善，实际上软件测试占据软件开发周期的三分之一，或者说软件测试与开发的时间比例大概为1:1，由此可见测试是软件开发周期中非常重要的一个环节。</w:t>
      </w:r>
    </w:p>
    <w:p>
      <w:pPr>
        <w:pStyle w:val="44"/>
        <w:rPr>
          <w:lang w:eastAsia="zh-CN"/>
        </w:rPr>
      </w:pPr>
      <w:r>
        <w:rPr>
          <w:rFonts w:hint="eastAsia"/>
          <w:lang w:eastAsia="zh-CN"/>
        </w:rPr>
        <w:t>软件测试的方式很多，主要介绍黑盒测试和白盒测试。顾名思义，黑盒测试将软件系统比喻成看不到内部结构的“黑盒子”，输入数据之后，将结果与预想数据进行比较，若数据一致表明通过测试，若结果与预想的结构存在差别，即便是最小的差别，也代表软件的内部存在问题。相对的白盒测试在测试过程中常常是从软件的内部结构出发，最大的优点是若测试出现问题，能快速的找到软件内部的问题。</w:t>
      </w:r>
    </w:p>
    <w:p>
      <w:pPr>
        <w:pStyle w:val="44"/>
        <w:rPr>
          <w:lang w:eastAsia="zh-CN"/>
        </w:rPr>
      </w:pPr>
      <w:r>
        <w:rPr>
          <w:rFonts w:hint="eastAsia"/>
          <w:lang w:eastAsia="zh-CN"/>
        </w:rPr>
        <w:t>本次使用的是黑盒测试与白盒测试相互结合的方式，先使用黑盒测试，若存在问题再使用白盒测试的方式找到问题。</w:t>
      </w:r>
    </w:p>
    <w:p>
      <w:pPr>
        <w:pStyle w:val="4"/>
        <w:spacing w:before="163"/>
      </w:pPr>
      <w:bookmarkStart w:id="580" w:name="_Toc8261"/>
      <w:bookmarkStart w:id="581" w:name="_Toc20639"/>
      <w:r>
        <w:t>7</w:t>
      </w:r>
      <w:r>
        <w:rPr>
          <w:rFonts w:hint="eastAsia"/>
        </w:rPr>
        <w:t xml:space="preserve">.2 </w:t>
      </w:r>
      <w:r>
        <w:t xml:space="preserve"> </w:t>
      </w:r>
      <w:r>
        <w:rPr>
          <w:rFonts w:hint="eastAsia"/>
        </w:rPr>
        <w:t>测试环境</w:t>
      </w:r>
      <w:bookmarkEnd w:id="580"/>
      <w:bookmarkEnd w:id="581"/>
    </w:p>
    <w:p>
      <w:pPr>
        <w:pStyle w:val="44"/>
      </w:pPr>
      <w:r>
        <w:rPr>
          <w:rFonts w:hint="eastAsia"/>
        </w:rPr>
        <w:t>测试使用的开发工具：Intellij IDEA2018.2，Hbuilder X2.6.11 Tomcat 9.0  Jdk1.8</w:t>
      </w:r>
    </w:p>
    <w:p>
      <w:pPr>
        <w:pStyle w:val="44"/>
      </w:pPr>
      <w:r>
        <w:rPr>
          <w:rFonts w:hint="eastAsia"/>
        </w:rPr>
        <w:t>接口测试工具：Postman</w:t>
      </w:r>
    </w:p>
    <w:p>
      <w:pPr>
        <w:pStyle w:val="44"/>
      </w:pPr>
      <w:r>
        <w:rPr>
          <w:rFonts w:hint="eastAsia"/>
        </w:rPr>
        <w:t>PC端环境：Windows 10  i5   RAM8G 硬盘1T</w:t>
      </w:r>
    </w:p>
    <w:p>
      <w:pPr>
        <w:pStyle w:val="44"/>
      </w:pPr>
      <w:r>
        <w:rPr>
          <w:rFonts w:hint="eastAsia"/>
        </w:rPr>
        <w:t>手机端环境：JOYUI 20.03.27  android 10  RAM 6G  ROM64G</w:t>
      </w:r>
    </w:p>
    <w:p>
      <w:pPr>
        <w:pStyle w:val="44"/>
      </w:pPr>
      <w:r>
        <w:rPr>
          <w:rFonts w:hint="eastAsia"/>
        </w:rPr>
        <w:t>网络环境：Google Chrome</w:t>
      </w:r>
    </w:p>
    <w:p>
      <w:pPr>
        <w:pStyle w:val="4"/>
        <w:spacing w:before="163"/>
      </w:pPr>
      <w:bookmarkStart w:id="582" w:name="_Toc17824"/>
      <w:bookmarkStart w:id="583" w:name="_Toc14561"/>
      <w:r>
        <w:t>7</w:t>
      </w:r>
      <w:r>
        <w:rPr>
          <w:rFonts w:hint="eastAsia"/>
        </w:rPr>
        <w:t>.3</w:t>
      </w:r>
      <w:r>
        <w:t xml:space="preserve">  </w:t>
      </w:r>
      <w:r>
        <w:rPr>
          <w:rFonts w:hint="eastAsia"/>
        </w:rPr>
        <w:t>接口测试用例</w:t>
      </w:r>
      <w:bookmarkEnd w:id="582"/>
      <w:bookmarkEnd w:id="583"/>
    </w:p>
    <w:p>
      <w:pPr>
        <w:pStyle w:val="44"/>
        <w:rPr>
          <w:lang w:eastAsia="zh-CN"/>
        </w:rPr>
      </w:pPr>
      <w:r>
        <w:rPr>
          <w:rFonts w:hint="eastAsia"/>
          <w:lang w:eastAsia="zh-CN"/>
        </w:rPr>
        <w:t>由于该项目时前后端分离的，开发步骤是，写前端界面、写后端接口、接口测试、前后端对接。接口测试相当于在测试后端代码，是针对MVC结构中的Model和Controller进行测试。</w:t>
      </w:r>
    </w:p>
    <w:p>
      <w:pPr>
        <w:pStyle w:val="44"/>
        <w:rPr>
          <w:lang w:eastAsia="zh-CN"/>
        </w:rPr>
      </w:pPr>
      <w:r>
        <w:rPr>
          <w:rFonts w:hint="eastAsia"/>
          <w:lang w:eastAsia="zh-CN"/>
        </w:rPr>
        <w:t>在接口测试中往往是根据http状态码（HTTP</w:t>
      </w:r>
      <w:r>
        <w:rPr>
          <w:lang w:eastAsia="zh-CN"/>
        </w:rPr>
        <w:t xml:space="preserve"> </w:t>
      </w:r>
      <w:r>
        <w:rPr>
          <w:rFonts w:hint="eastAsia"/>
          <w:lang w:eastAsia="zh-CN"/>
        </w:rPr>
        <w:t>status</w:t>
      </w:r>
      <w:r>
        <w:rPr>
          <w:lang w:eastAsia="zh-CN"/>
        </w:rPr>
        <w:t xml:space="preserve"> </w:t>
      </w:r>
      <w:r>
        <w:rPr>
          <w:rFonts w:hint="eastAsia"/>
          <w:lang w:eastAsia="zh-CN"/>
        </w:rPr>
        <w:t>Code）的反馈进行判断，通过三位数字代码对网页服务器超文本传输协议的相应状态进行描述。根据状态码的范围可以快速找到错误的发生位置，如2</w:t>
      </w:r>
      <w:r>
        <w:rPr>
          <w:lang w:eastAsia="zh-CN"/>
        </w:rPr>
        <w:t>00</w:t>
      </w:r>
      <w:r>
        <w:rPr>
          <w:rFonts w:hint="eastAsia"/>
          <w:lang w:eastAsia="zh-CN"/>
        </w:rPr>
        <w:t>代表请求成功；4</w:t>
      </w:r>
      <w:r>
        <w:rPr>
          <w:lang w:eastAsia="zh-CN"/>
        </w:rPr>
        <w:t>01</w:t>
      </w:r>
      <w:r>
        <w:rPr>
          <w:rFonts w:hint="eastAsia"/>
          <w:lang w:eastAsia="zh-CN"/>
        </w:rPr>
        <w:t>代表请求未授权；4</w:t>
      </w:r>
      <w:r>
        <w:rPr>
          <w:lang w:eastAsia="zh-CN"/>
        </w:rPr>
        <w:t>04</w:t>
      </w:r>
      <w:r>
        <w:rPr>
          <w:rFonts w:hint="eastAsia"/>
          <w:lang w:eastAsia="zh-CN"/>
        </w:rPr>
        <w:t>代表服务端找不到请求的地址；服务端出错最常见的状态码是5</w:t>
      </w:r>
      <w:r>
        <w:rPr>
          <w:lang w:eastAsia="zh-CN"/>
        </w:rPr>
        <w:t>00</w:t>
      </w:r>
      <w:r>
        <w:rPr>
          <w:rFonts w:hint="eastAsia"/>
          <w:lang w:eastAsia="zh-CN"/>
        </w:rPr>
        <w:t>。状态码的第一位数字是对问题的总体描述，其中2XX代表成功，</w:t>
      </w:r>
      <w:r>
        <w:rPr>
          <w:lang w:eastAsia="zh-CN"/>
        </w:rPr>
        <w:t>3XX</w:t>
      </w:r>
      <w:r>
        <w:rPr>
          <w:rFonts w:hint="eastAsia"/>
          <w:lang w:eastAsia="zh-CN"/>
        </w:rPr>
        <w:t>代表重定向的问题，4XX是请求出错，请求还没有被服务端相应，5XX代表服务器出错。</w:t>
      </w:r>
    </w:p>
    <w:p>
      <w:pPr>
        <w:pStyle w:val="44"/>
        <w:rPr>
          <w:lang w:eastAsia="zh-CN"/>
        </w:rPr>
      </w:pPr>
    </w:p>
    <w:p>
      <w:pPr>
        <w:pStyle w:val="2"/>
        <w:spacing w:before="120" w:after="240"/>
        <w:ind w:firstLine="420"/>
      </w:pPr>
    </w:p>
    <w:p>
      <w:pPr>
        <w:pStyle w:val="2"/>
        <w:spacing w:before="120" w:after="240"/>
        <w:ind w:firstLine="0" w:firstLineChars="0"/>
      </w:pPr>
      <w:r>
        <w:pict>
          <v:shape id="_x0000_i1077" o:spt="75" type="#_x0000_t75" style="height:248.4pt;width:479.4pt;" filled="f" o:preferrelative="t" stroked="f" coordsize="21600,21600">
            <v:path/>
            <v:fill on="f" focussize="0,0"/>
            <v:stroke on="f" joinstyle="miter"/>
            <v:imagedata r:id="rId77" o:title=""/>
            <o:lock v:ext="edit" aspectratio="t"/>
            <w10:wrap type="none"/>
            <w10:anchorlock/>
          </v:shape>
        </w:pict>
      </w:r>
    </w:p>
    <w:p>
      <w:pPr>
        <w:pStyle w:val="2"/>
        <w:spacing w:after="326" w:afterLines="100"/>
        <w:ind w:firstLine="420"/>
        <w:jc w:val="center"/>
      </w:pPr>
      <w:r>
        <w:rPr>
          <w:rFonts w:hint="eastAsia"/>
        </w:rPr>
        <w:t>图7.1  postman生成部分接口测试文档</w:t>
      </w:r>
    </w:p>
    <w:p>
      <w:pPr>
        <w:pStyle w:val="4"/>
        <w:spacing w:before="163"/>
      </w:pPr>
      <w:bookmarkStart w:id="584" w:name="_Toc9519"/>
      <w:bookmarkStart w:id="585" w:name="_Toc4761"/>
      <w:r>
        <w:t>7</w:t>
      </w:r>
      <w:r>
        <w:rPr>
          <w:rFonts w:hint="eastAsia"/>
        </w:rPr>
        <w:t xml:space="preserve">.4 </w:t>
      </w:r>
      <w:r>
        <w:t xml:space="preserve"> </w:t>
      </w:r>
      <w:r>
        <w:rPr>
          <w:rFonts w:hint="eastAsia"/>
        </w:rPr>
        <w:t>集成测试用例</w:t>
      </w:r>
      <w:bookmarkEnd w:id="584"/>
      <w:bookmarkEnd w:id="585"/>
    </w:p>
    <w:p>
      <w:r>
        <w:rPr>
          <w:rFonts w:hint="eastAsia"/>
        </w:rPr>
        <w:t>集成测试是结合整个系统或子系统进行测试，实践表明，一些模块虽然单独测试没有问题，但是结合整体却会出现问题。在该项目中，集成测试相当于是在测试前后端接口对接之后是否能正常运行并且测试数据和预期一致。由于受制于篇幅，仅展示注册登录部分和使用WebSockt实现的在线聊天，该部分无法进行接口测试。</w:t>
      </w:r>
    </w:p>
    <w:p>
      <w:pPr>
        <w:spacing w:before="120" w:after="240"/>
        <w:ind w:firstLine="480"/>
      </w:pPr>
      <w:r>
        <w:rPr>
          <w:rFonts w:hint="eastAsia"/>
        </w:rPr>
        <w:tab/>
      </w:r>
      <w:r>
        <w:rPr>
          <w:rFonts w:hint="eastAsia"/>
        </w:rPr>
        <w:tab/>
      </w:r>
    </w:p>
    <w:p>
      <w:pPr>
        <w:pStyle w:val="2"/>
        <w:ind w:firstLine="420"/>
      </w:pPr>
    </w:p>
    <w:p>
      <w:pPr>
        <w:pStyle w:val="2"/>
        <w:ind w:firstLine="420"/>
      </w:pPr>
    </w:p>
    <w:p>
      <w:pPr>
        <w:pStyle w:val="2"/>
        <w:ind w:firstLine="420"/>
      </w:pPr>
    </w:p>
    <w:p>
      <w:pPr>
        <w:pStyle w:val="2"/>
        <w:ind w:firstLine="420"/>
      </w:pPr>
    </w:p>
    <w:p>
      <w:pPr>
        <w:pStyle w:val="2"/>
        <w:ind w:firstLine="0" w:firstLineChars="0"/>
        <w:jc w:val="center"/>
      </w:pPr>
      <w:r>
        <w:rPr>
          <w:rFonts w:hint="eastAsia"/>
        </w:rPr>
        <w:t>表7.1</w:t>
      </w:r>
      <w:r>
        <w:t xml:space="preserve"> </w:t>
      </w:r>
      <w:r>
        <w:rPr>
          <w:rFonts w:hint="eastAsia"/>
        </w:rPr>
        <w:t xml:space="preserve"> 注册登录模块测试用例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56"/>
        <w:gridCol w:w="2736"/>
        <w:gridCol w:w="2128"/>
        <w:gridCol w:w="1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0" w:type="auto"/>
            <w:gridSpan w:val="2"/>
            <w:tcBorders>
              <w:top w:val="single" w:color="auto" w:sz="4" w:space="0"/>
              <w:left w:val="nil"/>
              <w:bottom w:val="single" w:color="auto" w:sz="4" w:space="0"/>
              <w:right w:val="nil"/>
            </w:tcBorders>
            <w:shd w:val="clear" w:color="auto" w:fill="auto"/>
          </w:tcPr>
          <w:p>
            <w:pPr>
              <w:pStyle w:val="54"/>
              <w:spacing w:before="0" w:beforeLines="0"/>
              <w:rPr>
                <w:szCs w:val="22"/>
              </w:rPr>
            </w:pPr>
            <w:r>
              <w:rPr>
                <w:rFonts w:hint="eastAsia"/>
                <w:szCs w:val="22"/>
              </w:rPr>
              <w:t>测试模块</w:t>
            </w:r>
          </w:p>
        </w:tc>
        <w:tc>
          <w:tcPr>
            <w:tcW w:w="0" w:type="auto"/>
            <w:gridSpan w:val="2"/>
            <w:tcBorders>
              <w:top w:val="single" w:color="auto" w:sz="4" w:space="0"/>
              <w:left w:val="nil"/>
              <w:bottom w:val="single" w:color="auto" w:sz="4" w:space="0"/>
              <w:right w:val="nil"/>
            </w:tcBorders>
            <w:shd w:val="clear" w:color="auto" w:fill="auto"/>
          </w:tcPr>
          <w:p>
            <w:pPr>
              <w:pStyle w:val="54"/>
              <w:spacing w:before="0" w:beforeLines="0"/>
              <w:rPr>
                <w:szCs w:val="22"/>
              </w:rPr>
            </w:pPr>
            <w:r>
              <w:rPr>
                <w:rFonts w:hint="eastAsia"/>
                <w:szCs w:val="22"/>
              </w:rPr>
              <w:t>注册、登录模块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0" w:type="auto"/>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测试模块条目</w:t>
            </w:r>
          </w:p>
        </w:tc>
        <w:tc>
          <w:tcPr>
            <w:tcW w:w="0" w:type="auto"/>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测试目的</w:t>
            </w:r>
          </w:p>
        </w:tc>
        <w:tc>
          <w:tcPr>
            <w:tcW w:w="2128"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预期结果</w:t>
            </w:r>
          </w:p>
        </w:tc>
        <w:tc>
          <w:tcPr>
            <w:tcW w:w="1250"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输入数据库中已有的用户名</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测试注册功能是否存在异常</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提示该用户名已经被占用</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输入错误的邮箱</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提示邮箱格式不合法</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120s内输入错误的验证码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提示验证码错误</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120s内输入正确验证码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注册通过</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120s后输入正确验证码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提示验证码过期</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不符合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120s后输入错误验证码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测试注册功能是否实现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提示重新获取验证码</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不符合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输入正确用户名和密码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测试登录功能是否实现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跳转到首页</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输入正确用户名和错误密码</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测试登录功能是否实现</w:t>
            </w:r>
          </w:p>
        </w:tc>
        <w:tc>
          <w:tcPr>
            <w:tcW w:w="2128" w:type="dxa"/>
            <w:tcBorders>
              <w:top w:val="nil"/>
              <w:left w:val="nil"/>
              <w:bottom w:val="nil"/>
              <w:right w:val="nil"/>
            </w:tcBorders>
            <w:shd w:val="clear" w:color="auto" w:fill="auto"/>
          </w:tcPr>
          <w:p>
            <w:pPr>
              <w:pStyle w:val="54"/>
              <w:spacing w:before="0" w:beforeLines="0"/>
              <w:rPr>
                <w:szCs w:val="22"/>
              </w:rPr>
            </w:pPr>
            <w:r>
              <w:rPr>
                <w:rFonts w:hint="eastAsia"/>
                <w:szCs w:val="22"/>
              </w:rPr>
              <w:t>提示密码错误</w:t>
            </w:r>
          </w:p>
        </w:tc>
        <w:tc>
          <w:tcPr>
            <w:tcW w:w="1250"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输入数据库不存在的用户名密码</w:t>
            </w:r>
          </w:p>
        </w:tc>
        <w:tc>
          <w:tcPr>
            <w:tcW w:w="0" w:type="auto"/>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测试登录功能是否实现</w:t>
            </w:r>
          </w:p>
        </w:tc>
        <w:tc>
          <w:tcPr>
            <w:tcW w:w="2128"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提示用户不存在</w:t>
            </w:r>
          </w:p>
        </w:tc>
        <w:tc>
          <w:tcPr>
            <w:tcW w:w="1250"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符合</w:t>
            </w:r>
          </w:p>
        </w:tc>
      </w:tr>
    </w:tbl>
    <w:p>
      <w:pPr>
        <w:pStyle w:val="2"/>
        <w:ind w:firstLine="0" w:firstLineChars="0"/>
        <w:jc w:val="center"/>
      </w:pPr>
    </w:p>
    <w:p>
      <w:pPr>
        <w:pStyle w:val="2"/>
        <w:spacing w:after="326" w:afterLines="100"/>
        <w:ind w:firstLine="0" w:firstLineChars="0"/>
        <w:jc w:val="both"/>
      </w:pPr>
      <w:r>
        <w:rPr>
          <w:rFonts w:hint="eastAsia"/>
        </w:rPr>
        <w:t>通过对【注册模块】的测试发现问题新问题，120秒后输入验证码验证码未过期，仍能使用。</w:t>
      </w:r>
    </w:p>
    <w:p>
      <w:pPr>
        <w:pStyle w:val="2"/>
        <w:ind w:firstLine="0" w:firstLineChars="0"/>
        <w:jc w:val="center"/>
      </w:pPr>
      <w:r>
        <w:rPr>
          <w:rFonts w:hint="eastAsia"/>
        </w:rPr>
        <w:t xml:space="preserve">表7.2 </w:t>
      </w:r>
      <w:r>
        <w:t xml:space="preserve"> </w:t>
      </w:r>
      <w:r>
        <w:rPr>
          <w:rFonts w:hint="eastAsia"/>
        </w:rPr>
        <w:t>在线聊天测试用例</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6"/>
        <w:gridCol w:w="1311"/>
        <w:gridCol w:w="5158"/>
        <w:gridCol w:w="1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0" w:type="auto"/>
            <w:gridSpan w:val="2"/>
            <w:tcBorders>
              <w:top w:val="single" w:color="auto" w:sz="4" w:space="0"/>
              <w:left w:val="nil"/>
              <w:bottom w:val="single" w:color="auto" w:sz="4" w:space="0"/>
              <w:right w:val="nil"/>
            </w:tcBorders>
            <w:shd w:val="clear" w:color="auto" w:fill="auto"/>
          </w:tcPr>
          <w:p>
            <w:pPr>
              <w:pStyle w:val="54"/>
              <w:spacing w:before="0" w:beforeLines="0"/>
              <w:rPr>
                <w:szCs w:val="22"/>
              </w:rPr>
            </w:pPr>
            <w:r>
              <w:rPr>
                <w:rFonts w:hint="eastAsia"/>
                <w:szCs w:val="22"/>
              </w:rPr>
              <w:t>测试模块</w:t>
            </w:r>
          </w:p>
        </w:tc>
        <w:tc>
          <w:tcPr>
            <w:tcW w:w="0" w:type="auto"/>
            <w:gridSpan w:val="2"/>
            <w:tcBorders>
              <w:top w:val="single" w:color="auto" w:sz="4" w:space="0"/>
              <w:left w:val="nil"/>
              <w:bottom w:val="single" w:color="auto" w:sz="4" w:space="0"/>
              <w:right w:val="nil"/>
            </w:tcBorders>
            <w:shd w:val="clear" w:color="auto" w:fill="auto"/>
          </w:tcPr>
          <w:p>
            <w:pPr>
              <w:pStyle w:val="54"/>
              <w:spacing w:before="0" w:beforeLines="0"/>
              <w:rPr>
                <w:szCs w:val="22"/>
              </w:rPr>
            </w:pPr>
            <w:r>
              <w:rPr>
                <w:rFonts w:hint="eastAsia"/>
                <w:szCs w:val="22"/>
              </w:rPr>
              <w:t>在线聊天模块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0" w:type="auto"/>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测试模块条目</w:t>
            </w:r>
          </w:p>
        </w:tc>
        <w:tc>
          <w:tcPr>
            <w:tcW w:w="0" w:type="auto"/>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测试目的</w:t>
            </w:r>
          </w:p>
        </w:tc>
        <w:tc>
          <w:tcPr>
            <w:tcW w:w="5158"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预期结果</w:t>
            </w:r>
          </w:p>
        </w:tc>
        <w:tc>
          <w:tcPr>
            <w:tcW w:w="1261" w:type="dxa"/>
            <w:tcBorders>
              <w:top w:val="single" w:color="auto" w:sz="4" w:space="0"/>
              <w:left w:val="nil"/>
              <w:bottom w:val="nil"/>
              <w:right w:val="nil"/>
            </w:tcBorders>
            <w:shd w:val="clear" w:color="auto" w:fill="auto"/>
          </w:tcPr>
          <w:p>
            <w:pPr>
              <w:pStyle w:val="54"/>
              <w:spacing w:before="0" w:beforeLines="0"/>
              <w:rPr>
                <w:szCs w:val="22"/>
              </w:rPr>
            </w:pPr>
            <w:r>
              <w:rPr>
                <w:rFonts w:hint="eastAsia"/>
                <w:szCs w:val="22"/>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给在线用户发送一条消息</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测试在线聊天是否实现</w:t>
            </w:r>
          </w:p>
        </w:tc>
        <w:tc>
          <w:tcPr>
            <w:tcW w:w="5158" w:type="dxa"/>
            <w:tcBorders>
              <w:top w:val="nil"/>
              <w:left w:val="nil"/>
              <w:bottom w:val="nil"/>
              <w:right w:val="nil"/>
            </w:tcBorders>
            <w:shd w:val="clear" w:color="auto" w:fill="auto"/>
          </w:tcPr>
          <w:p>
            <w:pPr>
              <w:pStyle w:val="54"/>
              <w:spacing w:before="0" w:beforeLines="0"/>
              <w:rPr>
                <w:szCs w:val="22"/>
              </w:rPr>
            </w:pPr>
            <w:r>
              <w:rPr>
                <w:rFonts w:hint="eastAsia"/>
                <w:szCs w:val="22"/>
              </w:rPr>
              <w:t>该用户立即收到消息，时间和数据显示正确</w:t>
            </w:r>
          </w:p>
        </w:tc>
        <w:tc>
          <w:tcPr>
            <w:tcW w:w="1261"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给不在线用户发送一条消息</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测试在线聊天是否实现</w:t>
            </w:r>
          </w:p>
        </w:tc>
        <w:tc>
          <w:tcPr>
            <w:tcW w:w="5158" w:type="dxa"/>
            <w:tcBorders>
              <w:top w:val="nil"/>
              <w:left w:val="nil"/>
              <w:bottom w:val="nil"/>
              <w:right w:val="nil"/>
            </w:tcBorders>
            <w:shd w:val="clear" w:color="auto" w:fill="auto"/>
          </w:tcPr>
          <w:p>
            <w:pPr>
              <w:pStyle w:val="54"/>
              <w:spacing w:before="0" w:beforeLines="0"/>
              <w:rPr>
                <w:szCs w:val="22"/>
              </w:rPr>
            </w:pPr>
            <w:r>
              <w:rPr>
                <w:rFonts w:hint="eastAsia"/>
                <w:szCs w:val="22"/>
              </w:rPr>
              <w:t>该用户上线之后显示消息红点</w:t>
            </w:r>
          </w:p>
        </w:tc>
        <w:tc>
          <w:tcPr>
            <w:tcW w:w="1261"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给在线用户发送20条信息</w:t>
            </w:r>
          </w:p>
        </w:tc>
        <w:tc>
          <w:tcPr>
            <w:tcW w:w="0" w:type="auto"/>
            <w:tcBorders>
              <w:top w:val="nil"/>
              <w:left w:val="nil"/>
              <w:bottom w:val="nil"/>
              <w:right w:val="nil"/>
            </w:tcBorders>
            <w:shd w:val="clear" w:color="auto" w:fill="auto"/>
          </w:tcPr>
          <w:p>
            <w:pPr>
              <w:pStyle w:val="54"/>
              <w:spacing w:before="0" w:beforeLines="0"/>
              <w:rPr>
                <w:szCs w:val="22"/>
              </w:rPr>
            </w:pPr>
            <w:r>
              <w:rPr>
                <w:rFonts w:hint="eastAsia"/>
                <w:szCs w:val="22"/>
              </w:rPr>
              <w:t>测试在线聊天是否实现</w:t>
            </w:r>
          </w:p>
        </w:tc>
        <w:tc>
          <w:tcPr>
            <w:tcW w:w="5158" w:type="dxa"/>
            <w:tcBorders>
              <w:top w:val="nil"/>
              <w:left w:val="nil"/>
              <w:bottom w:val="nil"/>
              <w:right w:val="nil"/>
            </w:tcBorders>
            <w:shd w:val="clear" w:color="auto" w:fill="auto"/>
          </w:tcPr>
          <w:p>
            <w:pPr>
              <w:pStyle w:val="54"/>
              <w:spacing w:before="0" w:beforeLines="0"/>
              <w:rPr>
                <w:szCs w:val="22"/>
              </w:rPr>
            </w:pPr>
            <w:r>
              <w:rPr>
                <w:rFonts w:hint="eastAsia"/>
                <w:szCs w:val="22"/>
              </w:rPr>
              <w:t>立即收到20条信息，显示最下面十条数据，并且显示上拉加载更多</w:t>
            </w:r>
          </w:p>
        </w:tc>
        <w:tc>
          <w:tcPr>
            <w:tcW w:w="1261" w:type="dxa"/>
            <w:tcBorders>
              <w:top w:val="nil"/>
              <w:left w:val="nil"/>
              <w:bottom w:val="nil"/>
              <w:right w:val="nil"/>
            </w:tcBorders>
            <w:shd w:val="clear" w:color="auto" w:fill="auto"/>
          </w:tcPr>
          <w:p>
            <w:pPr>
              <w:pStyle w:val="54"/>
              <w:spacing w:before="0" w:beforeLines="0"/>
              <w:rPr>
                <w:szCs w:val="22"/>
              </w:rPr>
            </w:pPr>
            <w:r>
              <w:rPr>
                <w:rFonts w:hint="eastAsia"/>
                <w:szCs w:val="22"/>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trPr>
        <w:tc>
          <w:tcPr>
            <w:tcW w:w="0" w:type="auto"/>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给不在线用户发送20条信息</w:t>
            </w:r>
          </w:p>
        </w:tc>
        <w:tc>
          <w:tcPr>
            <w:tcW w:w="0" w:type="auto"/>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测试在线聊天是否实现</w:t>
            </w:r>
          </w:p>
        </w:tc>
        <w:tc>
          <w:tcPr>
            <w:tcW w:w="5158"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该用户登录之后收到20条信息，并且界面上时间显示为最后一条信息的时间，点击后红点消失，消息顺序和发送顺序一致</w:t>
            </w:r>
          </w:p>
        </w:tc>
        <w:tc>
          <w:tcPr>
            <w:tcW w:w="1261" w:type="dxa"/>
            <w:tcBorders>
              <w:top w:val="nil"/>
              <w:left w:val="nil"/>
              <w:bottom w:val="single" w:color="auto" w:sz="4" w:space="0"/>
              <w:right w:val="nil"/>
            </w:tcBorders>
            <w:shd w:val="clear" w:color="auto" w:fill="auto"/>
          </w:tcPr>
          <w:p>
            <w:pPr>
              <w:pStyle w:val="54"/>
              <w:spacing w:before="0" w:beforeLines="0"/>
              <w:rPr>
                <w:szCs w:val="22"/>
              </w:rPr>
            </w:pPr>
            <w:r>
              <w:rPr>
                <w:rFonts w:hint="eastAsia"/>
                <w:szCs w:val="22"/>
              </w:rPr>
              <w:t>符合</w:t>
            </w:r>
          </w:p>
        </w:tc>
      </w:tr>
    </w:tbl>
    <w:p>
      <w:pPr>
        <w:pStyle w:val="2"/>
        <w:spacing w:before="326" w:beforeLines="100" w:after="326" w:afterLines="100"/>
        <w:ind w:firstLine="0" w:firstLineChars="0"/>
        <w:jc w:val="both"/>
      </w:pPr>
      <w:r>
        <w:rPr>
          <w:rFonts w:hint="eastAsia"/>
        </w:rPr>
        <w:t>通过对【在线聊天模块】的测试未发现新问题。</w:t>
      </w:r>
    </w:p>
    <w:p>
      <w:pPr>
        <w:pStyle w:val="4"/>
        <w:spacing w:before="163"/>
      </w:pPr>
      <w:bookmarkStart w:id="586" w:name="_Toc32707"/>
      <w:bookmarkStart w:id="587" w:name="_Toc5944"/>
      <w:r>
        <w:t>7</w:t>
      </w:r>
      <w:r>
        <w:rPr>
          <w:rFonts w:hint="eastAsia"/>
        </w:rPr>
        <w:t>.5</w:t>
      </w:r>
      <w:r>
        <w:t xml:space="preserve">  </w:t>
      </w:r>
      <w:r>
        <w:rPr>
          <w:rFonts w:hint="eastAsia"/>
        </w:rPr>
        <w:t>测试结果</w:t>
      </w:r>
      <w:bookmarkEnd w:id="586"/>
      <w:bookmarkEnd w:id="587"/>
    </w:p>
    <w:p>
      <w:pPr>
        <w:pStyle w:val="44"/>
        <w:rPr>
          <w:lang w:eastAsia="zh-CN"/>
        </w:rPr>
      </w:pPr>
      <w:r>
        <w:rPr>
          <w:rFonts w:hint="eastAsia"/>
          <w:lang w:eastAsia="zh-CN"/>
        </w:rPr>
        <w:t>系统测试的目的是为了发现错误的，成功的测试应该发现现阶段没有发现的错误，测试的不彻底是软件测试的致命错误，通过接口测试和集成测试测试了需求分析阶段的全部功能，这次测试不仅出现了意料之内的Bug，还出现了意料之外的Bug，但是这并不代表该项目不再有其他Bug，并且现在的软件环境是处于开发环境，在生产环境下势必会出现新的预想不到的问题出现，在接下来还是要不断改善、完善，通过严格的测试，提高代码的健壮性以增强系统的稳定性。</w:t>
      </w:r>
    </w:p>
    <w:p>
      <w:pPr>
        <w:pStyle w:val="4"/>
        <w:spacing w:before="163"/>
      </w:pPr>
      <w:bookmarkStart w:id="588" w:name="_Toc23158"/>
      <w:r>
        <w:t>7</w:t>
      </w:r>
      <w:r>
        <w:rPr>
          <w:rFonts w:hint="eastAsia"/>
        </w:rPr>
        <w:t xml:space="preserve">.6 </w:t>
      </w:r>
      <w:r>
        <w:t xml:space="preserve"> </w:t>
      </w:r>
      <w:r>
        <w:rPr>
          <w:rFonts w:hint="eastAsia"/>
        </w:rPr>
        <w:t>关于测试的思考</w:t>
      </w:r>
      <w:bookmarkEnd w:id="588"/>
    </w:p>
    <w:p>
      <w:pPr>
        <w:pStyle w:val="44"/>
        <w:rPr>
          <w:lang w:eastAsia="zh-CN"/>
        </w:rPr>
      </w:pPr>
      <w:r>
        <w:rPr>
          <w:rFonts w:hint="eastAsia"/>
          <w:lang w:eastAsia="zh-CN"/>
        </w:rPr>
        <w:t>现阶段的测试虽然对需求分析中的全部功能进行了测试，也发现了几个问题，但是还存在测试环境单一等问题，比如仅仅在Android 10上进行测试，可能在低版本的安卓系统上存在问题，一款互联网产品的测试远不是我现在所做的这么简单，一个软件如果没有进行各种压力测试是没有办法发布的。其次现在是在本地进行测试，如果想要使用各大云供应商的云服务，也就是将代码和数据库打包发布到云服务器上如阿里云的ECS服务器上，很可能会出现数据加载缓慢等一系列意想不到的问题，并且App通常使用人数会远超管理系统，由于技术和经济的限制，现阶段无法进行大量用户的测试，系统对多线程部分的考量并不充足，这些都需要在之后的学习中完善。关于App的安全问题，一款App最重要的是用户的数据不能泄露，没有权限访问的接口必须要被保护，虽然我做了一些处理，普通用户是无法跨过权限来访问，但对于更有技术的人来说，这是远远不够的。</w:t>
      </w:r>
    </w:p>
    <w:p>
      <w:pPr>
        <w:pStyle w:val="3"/>
        <w:ind w:firstLine="0"/>
      </w:pPr>
      <w:r>
        <w:br w:type="page"/>
      </w:r>
      <w:bookmarkStart w:id="589" w:name="_Toc18553"/>
      <w:bookmarkStart w:id="590" w:name="_Toc27056"/>
      <w:bookmarkStart w:id="591" w:name="_Toc26710299"/>
      <w:r>
        <w:t xml:space="preserve">8  </w:t>
      </w:r>
      <w:r>
        <w:rPr>
          <w:rFonts w:hint="eastAsia"/>
        </w:rPr>
        <w:t>技术经济分析</w:t>
      </w:r>
      <w:bookmarkEnd w:id="589"/>
    </w:p>
    <w:p>
      <w:pPr>
        <w:pStyle w:val="4"/>
        <w:spacing w:before="163"/>
      </w:pPr>
      <w:bookmarkStart w:id="592" w:name="_Toc5645"/>
      <w:bookmarkStart w:id="593" w:name="_Toc13608"/>
      <w:r>
        <w:t xml:space="preserve">8.1  </w:t>
      </w:r>
      <w:r>
        <w:rPr>
          <w:rFonts w:hint="eastAsia"/>
        </w:rPr>
        <w:t>技术可行性分析</w:t>
      </w:r>
      <w:bookmarkEnd w:id="592"/>
      <w:bookmarkEnd w:id="593"/>
    </w:p>
    <w:p>
      <w:pPr>
        <w:pStyle w:val="44"/>
        <w:rPr>
          <w:lang w:eastAsia="zh-CN"/>
        </w:rPr>
      </w:pPr>
      <w:r>
        <w:rPr>
          <w:rFonts w:hint="eastAsia"/>
          <w:lang w:eastAsia="zh-CN"/>
        </w:rPr>
        <w:t>技术可行性是指，项目计划要使用的技术不能超过开发团队现有人员的技术能力。</w:t>
      </w:r>
    </w:p>
    <w:p>
      <w:pPr>
        <w:pStyle w:val="44"/>
        <w:rPr>
          <w:lang w:eastAsia="zh-CN"/>
        </w:rPr>
      </w:pPr>
      <w:r>
        <w:rPr>
          <w:rFonts w:hint="eastAsia"/>
          <w:lang w:eastAsia="zh-CN"/>
        </w:rPr>
        <w:t>技术可行性分析应该包括三点考虑，一是在规定的时间之内能否完成需求分析中的功能，其实是软件的质量，最后是软件的生产率。</w:t>
      </w:r>
    </w:p>
    <w:p>
      <w:pPr>
        <w:pStyle w:val="44"/>
        <w:rPr>
          <w:lang w:eastAsia="zh-CN"/>
        </w:rPr>
      </w:pPr>
      <w:r>
        <w:rPr>
          <w:rFonts w:hint="eastAsia"/>
          <w:lang w:eastAsia="zh-CN"/>
        </w:rPr>
        <w:t>本次开发采用Java语言，Java语言凭借着其强大的特性在高级开发语言中经久不衰，市场占有率一直稳居开发语言排行榜第一，配合当下流行的Spring Boot和Mybatis等框架编写更简洁的服务端代码，App端使用uni-app框架，管理端使用vue</w:t>
      </w:r>
      <w:r>
        <w:rPr>
          <w:lang w:eastAsia="zh-CN"/>
        </w:rPr>
        <w:t>.js+element-ui</w:t>
      </w:r>
      <w:r>
        <w:rPr>
          <w:rFonts w:hint="eastAsia"/>
          <w:lang w:eastAsia="zh-CN"/>
        </w:rPr>
        <w:t>能够快速的构建出前端界面，而不需要自己写“轮子”，（软件领域中轮子理论指的他人已经做过的项目或者功能，直接拿来使用）。</w:t>
      </w:r>
    </w:p>
    <w:p>
      <w:pPr>
        <w:pStyle w:val="44"/>
        <w:rPr>
          <w:lang w:eastAsia="zh-CN"/>
        </w:rPr>
      </w:pPr>
      <w:r>
        <w:rPr>
          <w:rFonts w:hint="eastAsia"/>
          <w:lang w:eastAsia="zh-CN"/>
        </w:rPr>
        <w:t>现阶段我已经基本掌握了以上技术，通过开发过程中进一步使用将技术不断打磨，通过对开发周期的计划安排初步可以确定在规定时间内可以完成需求分析确认下来的功能需求。关于软件的质量，前后端分离的项目架构，大大的降低了系统的耦合性，配合相应的前后端框架，不仅有利于提高代码的可读性，还极大程度的缩短了项目的开发周期，并且一定程度的提高了软件的质量和系统的稳定性，尽最大程度的代码封装，更有利于后期的不断完善和功能拓展，对于二次开发十分友好。关于软件的生产率暂时不在本次开发的考虑范围之内。</w:t>
      </w:r>
    </w:p>
    <w:p>
      <w:pPr>
        <w:pStyle w:val="44"/>
        <w:rPr>
          <w:lang w:eastAsia="zh-CN"/>
        </w:rPr>
      </w:pPr>
      <w:r>
        <w:rPr>
          <w:rFonts w:hint="eastAsia"/>
          <w:lang w:eastAsia="zh-CN"/>
        </w:rPr>
        <w:t>综上所述满足技术可行性。</w:t>
      </w:r>
    </w:p>
    <w:p>
      <w:pPr>
        <w:pStyle w:val="4"/>
        <w:spacing w:before="163"/>
      </w:pPr>
      <w:bookmarkStart w:id="594" w:name="_Toc8623"/>
      <w:bookmarkStart w:id="595" w:name="_Toc28841"/>
      <w:r>
        <w:t>8</w:t>
      </w:r>
      <w:r>
        <w:rPr>
          <w:rFonts w:hint="eastAsia"/>
        </w:rPr>
        <w:t xml:space="preserve">.2 </w:t>
      </w:r>
      <w:r>
        <w:t xml:space="preserve"> </w:t>
      </w:r>
      <w:r>
        <w:rPr>
          <w:rFonts w:hint="eastAsia"/>
        </w:rPr>
        <w:t>经济可行性分析</w:t>
      </w:r>
      <w:bookmarkEnd w:id="594"/>
      <w:bookmarkEnd w:id="595"/>
    </w:p>
    <w:p>
      <w:pPr>
        <w:pStyle w:val="44"/>
        <w:rPr>
          <w:lang w:eastAsia="zh-CN"/>
        </w:rPr>
      </w:pPr>
      <w:r>
        <w:rPr>
          <w:rFonts w:hint="eastAsia"/>
          <w:lang w:eastAsia="zh-CN"/>
        </w:rPr>
        <w:t>经济可行性分析首先应当分析的是成本和收益的关系，也就是说要考虑产品开发过程中的支出和产品上线之后的收入关系。甚至应当考虑产品上线之后和其他相关产品和竞争中要的付出的资金。</w:t>
      </w:r>
    </w:p>
    <w:p>
      <w:pPr>
        <w:pStyle w:val="44"/>
        <w:rPr>
          <w:lang w:eastAsia="zh-CN"/>
        </w:rPr>
      </w:pPr>
      <w:r>
        <w:rPr>
          <w:rFonts w:hint="eastAsia"/>
          <w:lang w:eastAsia="zh-CN"/>
        </w:rPr>
        <w:t xml:space="preserve">如果在项目开始投入之前，没有详细的计算过开发所需成本，在开发进行中很可能会出现由于资金链锻炼而导致项目无法继续进行的情况。一般来说需要考虑的因素主要包括房租，开发地点的计算机等硬件设施，开发所需的参考书籍和资料，开发地点的水电费，开发人员的薪资，购买各类付费网络产品的开销（如oracle数据库），做需求调研和市场调研等所需的开销，产品对外宣传所需要的广告支出，以及对于小公司来说产品上线运行所需要购买的服务器等。 </w:t>
      </w:r>
    </w:p>
    <w:p>
      <w:pPr>
        <w:ind w:firstLine="480" w:firstLineChars="200"/>
      </w:pPr>
      <w:r>
        <w:rPr>
          <w:rFonts w:hint="eastAsia"/>
        </w:rPr>
        <w:t>本次开发的项目规模并不很大，以上分析是针对于正规的商业开发所需要的主要经济方面的考量，目前项目和商业项目的复杂程度相距甚远，开发人员仅有我一人，因此主要支出仅需要一台笔记本电脑和相应的网络付费产品即可。</w:t>
      </w:r>
    </w:p>
    <w:p>
      <w:pPr>
        <w:pStyle w:val="4"/>
        <w:spacing w:before="163"/>
      </w:pPr>
      <w:bookmarkStart w:id="596" w:name="_Toc14392"/>
      <w:bookmarkStart w:id="597" w:name="_Toc7668"/>
      <w:r>
        <w:t>8</w:t>
      </w:r>
      <w:r>
        <w:rPr>
          <w:rFonts w:hint="eastAsia"/>
        </w:rPr>
        <w:t>.</w:t>
      </w:r>
      <w:r>
        <w:t xml:space="preserve">3  </w:t>
      </w:r>
      <w:r>
        <w:rPr>
          <w:rFonts w:hint="eastAsia"/>
        </w:rPr>
        <w:t>社会可行性分析</w:t>
      </w:r>
      <w:bookmarkEnd w:id="596"/>
      <w:bookmarkEnd w:id="597"/>
    </w:p>
    <w:p>
      <w:r>
        <w:rPr>
          <w:rFonts w:hint="eastAsia"/>
        </w:rPr>
        <w:t>社会可行性分析包含社会因素的可行性、法律的可行性、社会推广的可行性、使用的可行性等。法律可行性关系到产品开发完成之后可不可以发布，常见的法律问题是软件的抄袭问题，如果是抄袭被人的软件，如果产品发布将会受到严厉的惩罚。</w:t>
      </w:r>
    </w:p>
    <w:p>
      <w:r>
        <w:rPr>
          <w:rFonts w:hint="eastAsia"/>
        </w:rPr>
        <w:tab/>
      </w:r>
      <w:r>
        <w:rPr>
          <w:rFonts w:hint="eastAsia"/>
        </w:rPr>
        <w:t>本次开发不作为商业用途，开发过程中有借鉴到的代码全部是开源的，不会触及到国家、任何群体、个人的利益。</w:t>
      </w:r>
    </w:p>
    <w:p>
      <w:pPr>
        <w:pStyle w:val="3"/>
        <w:spacing w:after="326" w:afterLines="100"/>
        <w:jc w:val="center"/>
      </w:pPr>
      <w:r>
        <w:br w:type="page"/>
      </w:r>
      <w:bookmarkEnd w:id="590"/>
      <w:bookmarkEnd w:id="591"/>
      <w:bookmarkStart w:id="598" w:name="_Toc14099"/>
      <w:r>
        <w:rPr>
          <w:rFonts w:hint="eastAsia"/>
        </w:rPr>
        <w:t>设计总结</w:t>
      </w:r>
      <w:bookmarkEnd w:id="598"/>
    </w:p>
    <w:p>
      <w:pPr>
        <w:pStyle w:val="44"/>
        <w:rPr>
          <w:lang w:eastAsia="zh-CN"/>
        </w:rPr>
      </w:pPr>
      <w:r>
        <w:rPr>
          <w:rFonts w:hint="eastAsia"/>
          <w:lang w:eastAsia="zh-CN"/>
        </w:rPr>
        <w:t>经过本次毕业设计的过程，很多开发技术之前并未掌握，强化自己在短时间内快速了解、掌握一门技术的学习能力，也让我深刻认识到谦虚求学，多和老师前辈沟通可以节省大量的时间，少走很多弯路。</w:t>
      </w:r>
    </w:p>
    <w:p>
      <w:pPr>
        <w:pStyle w:val="44"/>
        <w:rPr>
          <w:lang w:eastAsia="zh-CN"/>
        </w:rPr>
      </w:pPr>
      <w:r>
        <w:rPr>
          <w:lang w:eastAsia="zh-CN"/>
        </w:rPr>
        <w:t>此外我认识到在快速学习新技术的同时，之前掌握的基础知识很重要，</w:t>
      </w:r>
      <w:r>
        <w:rPr>
          <w:rFonts w:hint="eastAsia"/>
          <w:lang w:eastAsia="zh-CN"/>
        </w:rPr>
        <w:t>一步一个脚印才能走的更稳、更远，</w:t>
      </w:r>
      <w:r>
        <w:rPr>
          <w:lang w:eastAsia="zh-CN"/>
        </w:rPr>
        <w:t>之后我会系统的重温基础，温故而知新</w:t>
      </w:r>
      <w:r>
        <w:rPr>
          <w:rFonts w:hint="eastAsia"/>
          <w:lang w:eastAsia="zh-CN"/>
        </w:rPr>
        <w:t>。</w:t>
      </w:r>
    </w:p>
    <w:p>
      <w:pPr>
        <w:pStyle w:val="44"/>
        <w:rPr>
          <w:lang w:eastAsia="zh-CN"/>
        </w:rPr>
      </w:pPr>
      <w:r>
        <w:rPr>
          <w:rFonts w:hint="eastAsia"/>
          <w:lang w:eastAsia="zh-CN"/>
        </w:rPr>
        <w:t>在开发过程中，我依据软件工程的理论进行设计，但是由于经验的不足导致设计并不充分，数据库、用户界面在开发过程中多次修改，严重影响了开发的效率，经验的积累对于软件开发尤为重要。</w:t>
      </w:r>
    </w:p>
    <w:p>
      <w:pPr>
        <w:pStyle w:val="44"/>
        <w:rPr>
          <w:lang w:eastAsia="zh-CN"/>
        </w:rPr>
      </w:pPr>
      <w:r>
        <w:rPr>
          <w:rFonts w:hint="eastAsia"/>
          <w:lang w:eastAsia="zh-CN"/>
        </w:rPr>
        <w:t>之前并没有UI设计的经验，在UI设计过程中，我参考了其他优秀的App界面布局，但是开发的过程中我意识到，一款要发布到互联网上的产品远远不是实现功能和界面那样简单，需要花上很长时间做好需求代言乃至产品今后发展方向，这需要一个团队和资金的涌入，从技术角度来讲，互联网的快速发展要求一个产品的更新迭代要快速的经历数个版本才能吸引用户，这就需要产品在设计之初做好布局，大到从系统架构的角度，小到从代码封装的角度都要做好拓展准备。</w:t>
      </w:r>
    </w:p>
    <w:p>
      <w:pPr>
        <w:pStyle w:val="44"/>
        <w:rPr>
          <w:lang w:eastAsia="zh-CN"/>
        </w:rPr>
      </w:pPr>
      <w:r>
        <w:rPr>
          <w:rFonts w:hint="eastAsia"/>
          <w:lang w:eastAsia="zh-CN"/>
        </w:rPr>
        <w:t>现阶段的陌生人社交形式充满了包装，我所希望的社交方式是将“朋友圈”这种熟人社交的方式带到陌生人社交。让每个人真实的一面受到更多人的关注。</w:t>
      </w:r>
    </w:p>
    <w:p>
      <w:pPr>
        <w:pStyle w:val="44"/>
        <w:rPr>
          <w:lang w:eastAsia="zh-CN"/>
        </w:rPr>
      </w:pPr>
      <w:r>
        <w:rPr>
          <w:rFonts w:hint="eastAsia"/>
          <w:lang w:eastAsia="zh-CN"/>
        </w:rPr>
        <w:t>本次设计较好的地实现了需求分析过程中的大多数功能，用户界面布局友好、操作符合中国用户使用App的习惯，并且注重系统的架构和整体布局，为方便日后的功能拓展做了准备。</w:t>
      </w:r>
    </w:p>
    <w:p>
      <w:pPr>
        <w:spacing w:before="120" w:after="240"/>
        <w:ind w:firstLine="480"/>
      </w:pPr>
    </w:p>
    <w:p>
      <w:pPr>
        <w:pStyle w:val="46"/>
        <w:spacing w:after="326"/>
        <w:ind w:firstLine="0"/>
      </w:pPr>
      <w:r>
        <w:br w:type="page"/>
      </w:r>
      <w:bookmarkStart w:id="599" w:name="_Toc26333"/>
      <w:bookmarkStart w:id="600" w:name="_Toc20546"/>
      <w:bookmarkStart w:id="601" w:name="_Toc26710300"/>
      <w:bookmarkStart w:id="602" w:name="_Toc216894849"/>
      <w:r>
        <w:rPr>
          <w:rStyle w:val="52"/>
          <w:rFonts w:hint="eastAsia"/>
        </w:rPr>
        <w:t>参考文献</w:t>
      </w:r>
      <w:bookmarkEnd w:id="599"/>
      <w:bookmarkEnd w:id="600"/>
      <w:bookmarkEnd w:id="601"/>
      <w:bookmarkEnd w:id="602"/>
      <w:bookmarkStart w:id="603" w:name="参考文献范例"/>
      <w:bookmarkEnd w:id="603"/>
    </w:p>
    <w:p>
      <w:pPr>
        <w:pStyle w:val="40"/>
        <w:numPr>
          <w:ilvl w:val="0"/>
          <w:numId w:val="15"/>
        </w:numPr>
        <w:ind w:firstLine="0" w:firstLineChars="0"/>
      </w:pPr>
      <w:r>
        <w:rPr>
          <w:rFonts w:hint="eastAsia"/>
        </w:rPr>
        <w:t>袁宇丽.</w:t>
      </w:r>
      <w:r>
        <w:fldChar w:fldCharType="begin"/>
      </w:r>
      <w:r>
        <w:instrText xml:space="preserve"> HYPERLINK "http://ss.zhizhen.com/detail_38502727e7500f2611ff29661bfcc423fe686027fbccf0601921b0a3ea255101fc1cf1fbb4666ae61a9b2a198428f58b04377a3f3a6c7a2060f38bd2c977640bc2ff5dd6c4879c74829d7211d8670c03?&amp;apistrclassfy=0_13_1" \t "http://ss.zhizhen.com/_blank" </w:instrText>
      </w:r>
      <w:r>
        <w:fldChar w:fldCharType="separate"/>
      </w:r>
      <w:r>
        <w:rPr>
          <w:rFonts w:hint="eastAsia"/>
        </w:rPr>
        <w:t>六度空间理论的图论法证明及应用</w:t>
      </w:r>
      <w:r>
        <w:rPr>
          <w:rFonts w:hint="eastAsia"/>
        </w:rPr>
        <w:fldChar w:fldCharType="end"/>
      </w:r>
      <w:r>
        <w:rPr>
          <w:rFonts w:hint="eastAsia"/>
        </w:rPr>
        <w:t xml:space="preserve">[J].计算机时代,2019,12:54-56. </w:t>
      </w:r>
    </w:p>
    <w:p>
      <w:pPr>
        <w:pStyle w:val="40"/>
        <w:numPr>
          <w:ilvl w:val="0"/>
          <w:numId w:val="15"/>
        </w:numPr>
        <w:ind w:firstLine="0" w:firstLineChars="0"/>
      </w:pPr>
      <w:r>
        <w:rPr>
          <w:rFonts w:hint="eastAsia"/>
        </w:rPr>
        <w:t>李波,孙宪丽,关颖. PowerDesigner 16从入门到精通[M].北京:清华大学出版社. 2016.01:1–15.</w:t>
      </w:r>
    </w:p>
    <w:p>
      <w:pPr>
        <w:pStyle w:val="40"/>
        <w:numPr>
          <w:ilvl w:val="0"/>
          <w:numId w:val="15"/>
        </w:numPr>
        <w:ind w:firstLine="0" w:firstLineChars="0"/>
      </w:pPr>
      <w:r>
        <w:rPr>
          <w:rFonts w:hint="eastAsia"/>
        </w:rPr>
        <w:t>李云峰,李婷编著. 数据库技术及应用开发学习辅导[M]. 北京:中国水利水电出版社. 2015.03: 142.</w:t>
      </w:r>
    </w:p>
    <w:p>
      <w:pPr>
        <w:ind w:firstLine="0"/>
        <w:rPr>
          <w:rFonts w:ascii="宋体" w:hAnsi="宋体" w:cs="宋体"/>
          <w:kern w:val="32"/>
          <w:szCs w:val="20"/>
          <w:lang w:bidi="en-US"/>
        </w:rPr>
      </w:pPr>
      <w:r>
        <w:rPr>
          <w:rFonts w:hint="eastAsia" w:ascii="宋体" w:hAnsi="宋体"/>
          <w:sz w:val="21"/>
          <w:szCs w:val="21"/>
        </w:rPr>
        <w:t>[4] 王永和,张劲松,邓安明等.Spring Boot研究和应用[J].</w:t>
      </w:r>
      <w:r>
        <w:fldChar w:fldCharType="begin"/>
      </w:r>
      <w:r>
        <w:instrText xml:space="preserve"> HYPERLINK "http://www.wanfangdata.com.cn/perio/detail.do?perio_id=hbydjs&amp;perio_title=%E4%BF%A1%E6%81%AF%E9%80%9A%E4%BF%A1" \t "http://d.wanfangdata.com.cn/periodical/_blank" </w:instrText>
      </w:r>
      <w:r>
        <w:fldChar w:fldCharType="separate"/>
      </w:r>
      <w:r>
        <w:rPr>
          <w:rFonts w:hint="eastAsia" w:ascii="宋体" w:hAnsi="宋体"/>
          <w:sz w:val="21"/>
          <w:szCs w:val="21"/>
        </w:rPr>
        <w:t>信息通信</w:t>
      </w:r>
      <w:r>
        <w:rPr>
          <w:rFonts w:hint="eastAsia" w:ascii="宋体" w:hAnsi="宋体"/>
          <w:sz w:val="21"/>
          <w:szCs w:val="21"/>
        </w:rPr>
        <w:fldChar w:fldCharType="end"/>
      </w:r>
      <w:r>
        <w:rPr>
          <w:rFonts w:hint="eastAsia" w:ascii="宋体" w:hAnsi="宋体"/>
          <w:sz w:val="21"/>
          <w:szCs w:val="21"/>
        </w:rPr>
        <w:t>,2016,10</w:t>
      </w:r>
      <w:r>
        <w:rPr>
          <w:rFonts w:hint="eastAsia" w:ascii="宋体" w:hAnsi="宋体"/>
          <w:sz w:val="21"/>
          <w:szCs w:val="21"/>
          <w:lang w:bidi="en-US"/>
        </w:rPr>
        <w:t>:91-94.</w:t>
      </w:r>
    </w:p>
    <w:p>
      <w:pPr>
        <w:pStyle w:val="2"/>
        <w:snapToGrid w:val="0"/>
        <w:ind w:firstLine="0" w:firstLineChars="0"/>
        <w:jc w:val="both"/>
        <w:rPr>
          <w:rFonts w:ascii="宋体" w:hAnsi="宋体"/>
        </w:rPr>
      </w:pPr>
      <w:r>
        <w:rPr>
          <w:rFonts w:hint="eastAsia" w:ascii="宋体" w:hAnsi="宋体" w:cs="宋体"/>
        </w:rPr>
        <w:t xml:space="preserve">[5] </w:t>
      </w:r>
      <w:r>
        <w:fldChar w:fldCharType="begin"/>
      </w:r>
      <w:r>
        <w:instrText xml:space="preserve"> HYPERLINK "http://ss.zhizhen.com/s?sw=author(%E7%8E%8B%E6%82%A6)authorcompy(%E5%B9%BF%E4%B8%9C%E7%A7%91%E8%B4%B8%E8%81%8C%E4%B8%9A%E5%AD%A6%E9%99%A2)" \t "http://ss.zhizhen.com/_blank" </w:instrText>
      </w:r>
      <w:r>
        <w:fldChar w:fldCharType="separate"/>
      </w:r>
      <w:r>
        <w:rPr>
          <w:rFonts w:hint="eastAsia" w:ascii="宋体" w:hAnsi="宋体"/>
        </w:rPr>
        <w:t>王悦</w:t>
      </w:r>
      <w:r>
        <w:rPr>
          <w:rFonts w:hint="eastAsia" w:ascii="宋体" w:hAnsi="宋体"/>
        </w:rPr>
        <w:fldChar w:fldCharType="end"/>
      </w:r>
      <w:r>
        <w:rPr>
          <w:rFonts w:hint="eastAsia" w:ascii="宋体" w:hAnsi="宋体"/>
        </w:rPr>
        <w:t>,</w:t>
      </w:r>
      <w:r>
        <w:fldChar w:fldCharType="begin"/>
      </w:r>
      <w:r>
        <w:instrText xml:space="preserve"> HYPERLINK "http://ss.zhizhen.com/s?sw=author(%E5%BC%A0%E9%9B%B7)authorcompy(%E5%B9%BF%E4%B8%9C%E7%A7%91%E8%B4%B8%E8%81%8C%E4%B8%9A%E5%AD%A6%E9%99%A2)" \t "http://ss.zhizhen.com/_blank" </w:instrText>
      </w:r>
      <w:r>
        <w:fldChar w:fldCharType="separate"/>
      </w:r>
      <w:r>
        <w:rPr>
          <w:rFonts w:hint="eastAsia" w:ascii="宋体" w:hAnsi="宋体"/>
        </w:rPr>
        <w:t>张雷</w:t>
      </w:r>
      <w:r>
        <w:rPr>
          <w:rFonts w:hint="eastAsia" w:ascii="宋体" w:hAnsi="宋体"/>
        </w:rPr>
        <w:fldChar w:fldCharType="end"/>
      </w:r>
      <w:r>
        <w:rPr>
          <w:rFonts w:hint="eastAsia" w:ascii="宋体" w:hAnsi="宋体"/>
        </w:rPr>
        <w:t>,</w:t>
      </w:r>
      <w:r>
        <w:fldChar w:fldCharType="begin"/>
      </w:r>
      <w:r>
        <w:instrText xml:space="preserve"> HYPERLINK "http://ss.zhizhen.com/s?sw=author(%E9%92%B1%E8%8B%B1%E5%86%9B)authorcompy(%E5%B9%BF%E4%B8%9C%E7%A7%91%E8%B4%B8%E8%81%8C%E4%B8%9A%E5%AD%A6%E9%99%A2)" \t "http://ss.zhizhen.com/_blank" </w:instrText>
      </w:r>
      <w:r>
        <w:fldChar w:fldCharType="separate"/>
      </w:r>
      <w:r>
        <w:rPr>
          <w:rFonts w:hint="eastAsia" w:ascii="宋体" w:hAnsi="宋体"/>
        </w:rPr>
        <w:t>钱英军</w:t>
      </w:r>
      <w:r>
        <w:rPr>
          <w:rFonts w:hint="eastAsia" w:ascii="宋体" w:hAnsi="宋体"/>
        </w:rPr>
        <w:fldChar w:fldCharType="end"/>
      </w:r>
      <w:r>
        <w:rPr>
          <w:rFonts w:hint="eastAsia" w:ascii="宋体" w:hAnsi="宋体"/>
        </w:rPr>
        <w:t>. 基于SpringBoot微服务的Spring Security身份认证机制研究[J].</w:t>
      </w:r>
      <w:r>
        <w:fldChar w:fldCharType="begin"/>
      </w:r>
      <w:r>
        <w:instrText xml:space="preserve"> HYPERLINK "http://guide.zhizhen.com/nmagguide/detail?magid=f060de13d3de0a361ea467d4889dee4f" \t "http://ss.zhizhen.com/_blank" </w:instrText>
      </w:r>
      <w:r>
        <w:fldChar w:fldCharType="separate"/>
      </w:r>
      <w:r>
        <w:rPr>
          <w:rFonts w:hint="eastAsia" w:ascii="宋体" w:hAnsi="宋体"/>
        </w:rPr>
        <w:t>电脑编程技巧与维护</w:t>
      </w:r>
      <w:r>
        <w:rPr>
          <w:rFonts w:hint="eastAsia" w:ascii="宋体" w:hAnsi="宋体"/>
        </w:rPr>
        <w:fldChar w:fldCharType="end"/>
      </w:r>
      <w:r>
        <w:rPr>
          <w:rFonts w:hint="eastAsia" w:ascii="宋体" w:hAnsi="宋体"/>
        </w:rPr>
        <w:t>,2019,8:64-68.</w:t>
      </w:r>
    </w:p>
    <w:p>
      <w:pPr>
        <w:pStyle w:val="2"/>
        <w:snapToGrid w:val="0"/>
        <w:ind w:firstLine="0" w:firstLineChars="0"/>
        <w:jc w:val="both"/>
        <w:rPr>
          <w:rFonts w:ascii="宋体" w:hAnsi="宋体"/>
        </w:rPr>
      </w:pPr>
      <w:r>
        <w:rPr>
          <w:rFonts w:hint="eastAsia" w:ascii="宋体" w:hAnsi="宋体" w:cs="宋体"/>
        </w:rPr>
        <w:t xml:space="preserve">[6] </w:t>
      </w:r>
      <w:r>
        <w:fldChar w:fldCharType="begin"/>
      </w:r>
      <w:r>
        <w:instrText xml:space="preserve"> HYPERLINK "http://ss.zhizhen.com/s?sw=author(%E8%8D%A3%E8%89%B3%E5%86%AC)authorcompy(%E5%86%85%E8%92%99%E5%8F%A4%E5%95%86%E8%B4%B8%E8%81%8C%E4%B8%9A%E5%AD%A6%E9%99%A2)" \t "http://ss.zhizhen.com/_blank" </w:instrText>
      </w:r>
      <w:r>
        <w:fldChar w:fldCharType="separate"/>
      </w:r>
      <w:r>
        <w:rPr>
          <w:rFonts w:hint="eastAsia" w:ascii="宋体" w:hAnsi="宋体" w:cs="宋体"/>
        </w:rPr>
        <w:t>荣艳冬</w:t>
      </w:r>
      <w:r>
        <w:rPr>
          <w:rFonts w:hint="eastAsia" w:ascii="宋体" w:hAnsi="宋体" w:cs="宋体"/>
        </w:rPr>
        <w:fldChar w:fldCharType="end"/>
      </w:r>
      <w:r>
        <w:rPr>
          <w:rFonts w:hint="eastAsia" w:ascii="宋体" w:hAnsi="宋体"/>
        </w:rPr>
        <w:t>.关于Mybatis持久层框架的应用研究[J].</w:t>
      </w:r>
      <w:r>
        <w:fldChar w:fldCharType="begin"/>
      </w:r>
      <w:r>
        <w:instrText xml:space="preserve"> HYPERLINK "http://guide.zhizhen.com/nmagguide/detail?magid=0af41d69f66ccedc99a1690058428746" \t "http://ss.zhizhen.com/_blank" </w:instrText>
      </w:r>
      <w:r>
        <w:fldChar w:fldCharType="separate"/>
      </w:r>
      <w:r>
        <w:rPr>
          <w:rFonts w:hint="eastAsia" w:ascii="宋体" w:hAnsi="宋体"/>
        </w:rPr>
        <w:t>网络空间安全</w:t>
      </w:r>
      <w:r>
        <w:rPr>
          <w:rFonts w:hint="eastAsia" w:ascii="宋体" w:hAnsi="宋体"/>
        </w:rPr>
        <w:fldChar w:fldCharType="end"/>
      </w:r>
      <w:r>
        <w:rPr>
          <w:rFonts w:hint="eastAsia" w:ascii="宋体" w:hAnsi="宋体"/>
        </w:rPr>
        <w:t>,2015,12:86-88.</w:t>
      </w:r>
    </w:p>
    <w:p>
      <w:pPr>
        <w:pStyle w:val="2"/>
        <w:snapToGrid w:val="0"/>
        <w:ind w:firstLine="0" w:firstLineChars="0"/>
        <w:jc w:val="both"/>
        <w:rPr>
          <w:rFonts w:ascii="宋体" w:hAnsi="宋体"/>
        </w:rPr>
      </w:pPr>
      <w:r>
        <w:rPr>
          <w:rFonts w:hint="eastAsia" w:ascii="宋体" w:hAnsi="宋体" w:cs="宋体"/>
        </w:rPr>
        <w:t xml:space="preserve">[7] </w:t>
      </w:r>
      <w:r>
        <w:fldChar w:fldCharType="begin"/>
      </w:r>
      <w:r>
        <w:instrText xml:space="preserve"> HYPERLINK "http://ss.zhizhen.com/s?sw=author(%E5%82%85%E8%8E%9E%E9%BE%99)authorcompy(%E8%A5%BF%E5%8D%97%E6%B0%91%E6%97%8F%E5%A4%A7%E5%AD%A6)" \t "http://ss.zhizhen.com/_blank" </w:instrText>
      </w:r>
      <w:r>
        <w:fldChar w:fldCharType="separate"/>
      </w:r>
      <w:r>
        <w:rPr>
          <w:rFonts w:hint="eastAsia" w:ascii="宋体" w:hAnsi="宋体" w:cs="宋体"/>
        </w:rPr>
        <w:t>傅莞龙</w:t>
      </w:r>
      <w:r>
        <w:rPr>
          <w:rFonts w:hint="eastAsia" w:ascii="宋体" w:hAnsi="宋体" w:cs="宋体"/>
        </w:rPr>
        <w:fldChar w:fldCharType="end"/>
      </w:r>
      <w:r>
        <w:rPr>
          <w:rFonts w:hint="eastAsia" w:ascii="宋体" w:hAnsi="宋体" w:cs="宋体"/>
        </w:rPr>
        <w:t>,</w:t>
      </w:r>
      <w:r>
        <w:fldChar w:fldCharType="begin"/>
      </w:r>
      <w:r>
        <w:instrText xml:space="preserve"> HYPERLINK "http://ss.zhizhen.com/s?sw=author(%E5%BC%A0%E4%BC%A0%E6%AD%A6)authorcompy(%E8%A5%BF%E5%8D%97%E6%B0%91%E6%97%8F%E5%A4%A7%E5%AD%A6)" \t "http://ss.zhizhen.com/_blank" </w:instrText>
      </w:r>
      <w:r>
        <w:fldChar w:fldCharType="separate"/>
      </w:r>
      <w:r>
        <w:rPr>
          <w:rFonts w:hint="eastAsia" w:ascii="宋体" w:hAnsi="宋体" w:cs="宋体"/>
        </w:rPr>
        <w:t>张传武</w:t>
      </w:r>
      <w:r>
        <w:rPr>
          <w:rFonts w:hint="eastAsia" w:ascii="宋体" w:hAnsi="宋体" w:cs="宋体"/>
        </w:rPr>
        <w:fldChar w:fldCharType="end"/>
      </w:r>
      <w:r>
        <w:rPr>
          <w:rFonts w:hint="eastAsia" w:ascii="宋体" w:hAnsi="宋体" w:cs="宋体"/>
        </w:rPr>
        <w:t>,</w:t>
      </w:r>
      <w:r>
        <w:fldChar w:fldCharType="begin"/>
      </w:r>
      <w:r>
        <w:instrText xml:space="preserve"> HYPERLINK "http://ss.zhizhen.com/s?sw=author(%E5%BD%AD%E5%AE%89%E9%87%91)authorcompy(%E8%A5%BF%E5%8D%97%E6%B0%91%E6%97%8F%E5%A4%A7%E5%AD%A6)" \t "http://ss.zhizhen.com/_blank" </w:instrText>
      </w:r>
      <w:r>
        <w:fldChar w:fldCharType="separate"/>
      </w:r>
      <w:r>
        <w:rPr>
          <w:rFonts w:hint="eastAsia" w:ascii="宋体" w:hAnsi="宋体" w:cs="宋体"/>
        </w:rPr>
        <w:t>彭安金</w:t>
      </w:r>
      <w:r>
        <w:rPr>
          <w:rFonts w:hint="eastAsia" w:ascii="宋体" w:hAnsi="宋体" w:cs="宋体"/>
        </w:rPr>
        <w:fldChar w:fldCharType="end"/>
      </w:r>
      <w:r>
        <w:rPr>
          <w:rFonts w:hint="eastAsia" w:ascii="宋体" w:hAnsi="宋体"/>
        </w:rPr>
        <w:t>.使用Spring Data和JPA在JavaEE系统中简化持久层[J].</w:t>
      </w:r>
      <w:r>
        <w:fldChar w:fldCharType="begin"/>
      </w:r>
      <w:r>
        <w:instrText xml:space="preserve"> HYPERLINK "http://guide.zhizhen.com/nmagguide/detail?magid=6b5c39b3dd84352bd930961d3b7b4e5f" \t "http://ss.zhizhen.com/_blank" </w:instrText>
      </w:r>
      <w:r>
        <w:fldChar w:fldCharType="separate"/>
      </w:r>
      <w:r>
        <w:rPr>
          <w:rFonts w:hint="eastAsia" w:ascii="宋体" w:hAnsi="宋体"/>
        </w:rPr>
        <w:t>电子世界</w:t>
      </w:r>
      <w:r>
        <w:rPr>
          <w:rFonts w:hint="eastAsia" w:ascii="宋体" w:hAnsi="宋体"/>
        </w:rPr>
        <w:fldChar w:fldCharType="end"/>
      </w:r>
      <w:r>
        <w:rPr>
          <w:rFonts w:hint="eastAsia" w:ascii="宋体" w:hAnsi="宋体"/>
        </w:rPr>
        <w:t>2017,6:88-89，91.</w:t>
      </w:r>
    </w:p>
    <w:p>
      <w:pPr>
        <w:pStyle w:val="2"/>
        <w:snapToGrid w:val="0"/>
        <w:ind w:firstLine="0" w:firstLineChars="0"/>
        <w:jc w:val="both"/>
        <w:rPr>
          <w:rFonts w:ascii="宋体" w:hAnsi="宋体"/>
        </w:rPr>
      </w:pPr>
      <w:r>
        <w:rPr>
          <w:rFonts w:hint="eastAsia" w:ascii="宋体" w:hAnsi="宋体" w:cs="宋体"/>
        </w:rPr>
        <w:t xml:space="preserve">[8] </w:t>
      </w:r>
      <w:r>
        <w:rPr>
          <w:rFonts w:hint="eastAsia" w:ascii="宋体" w:hAnsi="宋体"/>
        </w:rPr>
        <w:t>Danny</w:t>
      </w:r>
      <w:r>
        <w:rPr>
          <w:rFonts w:ascii="宋体" w:hAnsi="宋体"/>
        </w:rPr>
        <w:t xml:space="preserve"> </w:t>
      </w:r>
      <w:r>
        <w:rPr>
          <w:rFonts w:hint="eastAsia" w:ascii="宋体" w:hAnsi="宋体"/>
        </w:rPr>
        <w:t>Coward. Java</w:t>
      </w:r>
      <w:r>
        <w:rPr>
          <w:rFonts w:ascii="宋体" w:hAnsi="宋体"/>
        </w:rPr>
        <w:t xml:space="preserve"> </w:t>
      </w:r>
      <w:r>
        <w:rPr>
          <w:rFonts w:hint="eastAsia" w:ascii="宋体" w:hAnsi="宋体"/>
        </w:rPr>
        <w:t>WebsocketProgramming[M]. America:McGraw-Hill Education , 2015.</w:t>
      </w:r>
    </w:p>
    <w:p>
      <w:pPr>
        <w:pStyle w:val="2"/>
        <w:snapToGrid w:val="0"/>
        <w:ind w:firstLine="0" w:firstLineChars="0"/>
        <w:jc w:val="both"/>
        <w:rPr>
          <w:rFonts w:ascii="宋体" w:hAnsi="宋体"/>
        </w:rPr>
      </w:pPr>
      <w:r>
        <w:rPr>
          <w:rFonts w:hint="eastAsia" w:ascii="宋体" w:hAnsi="宋体" w:cs="宋体"/>
        </w:rPr>
        <w:t xml:space="preserve">[9] </w:t>
      </w:r>
      <w:r>
        <w:fldChar w:fldCharType="begin"/>
      </w:r>
      <w:r>
        <w:instrText xml:space="preserve"> HYPERLINK "http://ss.zhizhen.com/s?sw=author(Benfano+Soewito)" \t "http://ss.zhizhen.com/_blank" </w:instrText>
      </w:r>
      <w:r>
        <w:fldChar w:fldCharType="separate"/>
      </w:r>
      <w:r>
        <w:rPr>
          <w:rFonts w:hint="eastAsia" w:ascii="宋体" w:hAnsi="宋体"/>
        </w:rPr>
        <w:t>Benfano Soewito</w:t>
      </w:r>
      <w:r>
        <w:rPr>
          <w:rFonts w:hint="eastAsia" w:ascii="宋体" w:hAnsi="宋体"/>
        </w:rPr>
        <w:fldChar w:fldCharType="end"/>
      </w:r>
      <w:r>
        <w:rPr>
          <w:rFonts w:hint="eastAsia" w:ascii="宋体" w:hAnsi="宋体"/>
        </w:rPr>
        <w:t>,</w:t>
      </w:r>
      <w:r>
        <w:fldChar w:fldCharType="begin"/>
      </w:r>
      <w:r>
        <w:instrText xml:space="preserve"> HYPERLINK "http://ss.zhizhen.com/s?sw=author(Christian)" \t "http://ss.zhizhen.com/_blank" </w:instrText>
      </w:r>
      <w:r>
        <w:fldChar w:fldCharType="separate"/>
      </w:r>
      <w:r>
        <w:rPr>
          <w:rFonts w:hint="eastAsia" w:ascii="宋体" w:hAnsi="宋体"/>
        </w:rPr>
        <w:t>Christian</w:t>
      </w:r>
      <w:r>
        <w:rPr>
          <w:rFonts w:hint="eastAsia" w:ascii="宋体" w:hAnsi="宋体"/>
        </w:rPr>
        <w:fldChar w:fldCharType="end"/>
      </w:r>
      <w:r>
        <w:rPr>
          <w:rFonts w:hint="eastAsia" w:ascii="宋体" w:hAnsi="宋体"/>
        </w:rPr>
        <w:t>,</w:t>
      </w:r>
      <w:r>
        <w:fldChar w:fldCharType="begin"/>
      </w:r>
      <w:r>
        <w:instrText xml:space="preserve"> HYPERLINK "http://ss.zhizhen.com/s?sw=author(Fergyanto+E.+Gunawan)" \t "http://ss.zhizhen.com/_blank" </w:instrText>
      </w:r>
      <w:r>
        <w:fldChar w:fldCharType="separate"/>
      </w:r>
      <w:r>
        <w:rPr>
          <w:rFonts w:hint="eastAsia" w:ascii="宋体" w:hAnsi="宋体"/>
        </w:rPr>
        <w:t>Fergyanto E. Gunawan</w:t>
      </w:r>
      <w:r>
        <w:rPr>
          <w:rFonts w:hint="eastAsia" w:ascii="宋体" w:hAnsi="宋体"/>
        </w:rPr>
        <w:fldChar w:fldCharType="end"/>
      </w:r>
      <w:r>
        <w:rPr>
          <w:rFonts w:hint="eastAsia" w:ascii="宋体" w:hAnsi="宋体"/>
        </w:rPr>
        <w:t>,et al. Websocket to Support Real Time Smart Home Applications[J].</w:t>
      </w:r>
      <w:r>
        <w:fldChar w:fldCharType="begin"/>
      </w:r>
      <w:r>
        <w:instrText xml:space="preserve"> HYPERLINK "http://guide.zhizhen.com/nmagguide/detail?magid=b211893cc13893abfeb54a48f1a9edc5" \t "http://ss.zhizhen.com/_blank" </w:instrText>
      </w:r>
      <w:r>
        <w:fldChar w:fldCharType="separate"/>
      </w:r>
      <w:r>
        <w:rPr>
          <w:rFonts w:hint="eastAsia" w:ascii="宋体" w:hAnsi="宋体"/>
        </w:rPr>
        <w:t>Procedia Computer Science</w:t>
      </w:r>
      <w:r>
        <w:rPr>
          <w:rFonts w:hint="eastAsia" w:ascii="宋体" w:hAnsi="宋体"/>
        </w:rPr>
        <w:fldChar w:fldCharType="end"/>
      </w:r>
      <w:r>
        <w:rPr>
          <w:rFonts w:hint="eastAsia" w:ascii="宋体" w:hAnsi="宋体"/>
        </w:rPr>
        <w:t>,2019,Vol.157:560-566.</w:t>
      </w:r>
    </w:p>
    <w:p>
      <w:pPr>
        <w:pStyle w:val="2"/>
        <w:snapToGrid w:val="0"/>
        <w:ind w:firstLine="0" w:firstLineChars="0"/>
        <w:jc w:val="both"/>
        <w:rPr>
          <w:rFonts w:ascii="宋体" w:hAnsi="宋体"/>
        </w:rPr>
      </w:pPr>
      <w:r>
        <w:rPr>
          <w:rFonts w:hint="eastAsia" w:ascii="宋体" w:hAnsi="宋体" w:cs="宋体"/>
        </w:rPr>
        <w:t>[10]</w:t>
      </w:r>
      <w:r>
        <w:rPr>
          <w:rFonts w:hint="eastAsia" w:ascii="宋体" w:hAnsi="宋体"/>
        </w:rPr>
        <w:t xml:space="preserve"> 陈永. 软件工程[M].上海:中国铁道出版社. 2017.01:201-500.</w:t>
      </w:r>
    </w:p>
    <w:p>
      <w:pPr>
        <w:pStyle w:val="2"/>
        <w:ind w:firstLine="420"/>
      </w:pPr>
      <w:bookmarkStart w:id="604" w:name="_Toc26710302"/>
      <w:bookmarkStart w:id="605" w:name="_Toc15247"/>
    </w:p>
    <w:p>
      <w:pPr>
        <w:pStyle w:val="2"/>
        <w:ind w:firstLine="0" w:firstLineChars="0"/>
      </w:pPr>
      <w:r>
        <w:br w:type="page"/>
      </w:r>
    </w:p>
    <w:p>
      <w:pPr>
        <w:pStyle w:val="3"/>
        <w:spacing w:after="326" w:afterLines="100"/>
        <w:jc w:val="center"/>
      </w:pPr>
      <w:bookmarkStart w:id="606" w:name="_Toc2969"/>
      <w:r>
        <w:rPr>
          <w:rFonts w:hint="eastAsia"/>
        </w:rPr>
        <w:t>致    辞</w:t>
      </w:r>
      <w:bookmarkEnd w:id="604"/>
      <w:bookmarkEnd w:id="605"/>
      <w:bookmarkEnd w:id="606"/>
    </w:p>
    <w:p>
      <w:r>
        <w:tab/>
      </w:r>
      <w:r>
        <w:rPr>
          <w:rFonts w:hint="eastAsia"/>
        </w:rPr>
        <w:t>大学最后的时光已经临近尾声，即将离开过去三年多朝夕相处的老师和同学，感谢计算机专业全体老师近四年的传道受业解惑以及同窗之间的相互扶持。经过毕业设计，我对自己的专业有了更加清晰的认识，对自己未来的规划有了具体的方向。感谢指导我毕业设计的师金钢老师，在毕业设计的总体规划方面以及撰写毕业设计说明书为我提供理论指导，感谢在编码过程中相互解答问题的朋友，感谢为我提供良好学习环境的家人。</w:t>
      </w:r>
    </w:p>
    <w:p>
      <w:pPr>
        <w:pStyle w:val="3"/>
        <w:spacing w:after="326" w:afterLines="100"/>
        <w:jc w:val="center"/>
        <w:rPr>
          <w:rFonts w:hAnsi="黑体"/>
          <w:b/>
          <w:bCs w:val="0"/>
        </w:rPr>
        <w:sectPr>
          <w:footerReference r:id="rId18" w:type="default"/>
          <w:pgSz w:w="11906" w:h="16838"/>
          <w:pgMar w:top="1985" w:right="1418" w:bottom="1418" w:left="1418" w:header="1417" w:footer="720" w:gutter="0"/>
          <w:pgNumType w:start="1"/>
          <w:cols w:space="720" w:num="1"/>
          <w:docGrid w:type="lines" w:linePitch="326" w:charSpace="0"/>
        </w:sectPr>
      </w:pPr>
    </w:p>
    <w:p>
      <w:pPr>
        <w:pStyle w:val="3"/>
        <w:spacing w:after="240" w:afterLines="100"/>
        <w:jc w:val="center"/>
        <w:rPr>
          <w:rFonts w:hint="eastAsia" w:hAnsi="黑体"/>
          <w:b/>
          <w:bCs w:val="0"/>
        </w:rPr>
      </w:pPr>
      <w:bookmarkStart w:id="607" w:name="_Toc42267500"/>
      <w:bookmarkStart w:id="608" w:name="_Toc5511"/>
      <w:r>
        <w:rPr>
          <w:rFonts w:hint="eastAsia" w:hAnsi="黑体"/>
          <w:b/>
          <w:bCs w:val="0"/>
        </w:rPr>
        <w:t>附录</w:t>
      </w:r>
      <w:r>
        <w:rPr>
          <w:rFonts w:hint="eastAsia" w:hAnsi="黑体"/>
          <w:b/>
          <w:bCs w:val="0"/>
          <w:lang w:val="en-US" w:eastAsia="zh-CN"/>
        </w:rPr>
        <w:t>A</w:t>
      </w:r>
      <w:r>
        <w:rPr>
          <w:rFonts w:hint="eastAsia" w:hAnsi="黑体"/>
          <w:b/>
          <w:bCs w:val="0"/>
        </w:rPr>
        <w:t>外文原文</w:t>
      </w:r>
      <w:bookmarkEnd w:id="607"/>
      <w:bookmarkEnd w:id="608"/>
    </w:p>
    <w:p>
      <w:pPr>
        <w:ind w:left="0" w:leftChars="0" w:firstLine="0" w:firstLineChars="0"/>
        <w:rPr>
          <w:rFonts w:hint="eastAsia"/>
        </w:rPr>
      </w:pPr>
    </w:p>
    <w:p>
      <w:pPr>
        <w:pStyle w:val="3"/>
        <w:spacing w:after="326" w:afterLines="100"/>
        <w:jc w:val="center"/>
        <w:rPr>
          <w:rFonts w:hint="eastAsia" w:hAnsi="黑体"/>
          <w:b/>
          <w:bCs w:val="0"/>
        </w:rPr>
        <w:sectPr>
          <w:footerReference r:id="rId19" w:type="default"/>
          <w:pgSz w:w="11906" w:h="16838"/>
          <w:pgMar w:top="1985" w:right="1418" w:bottom="1418" w:left="1418" w:header="1418" w:footer="1134" w:gutter="0"/>
          <w:pgNumType w:fmt="decimal" w:start="1"/>
          <w:cols w:space="720" w:num="1"/>
          <w:docGrid w:linePitch="326" w:charSpace="-2048"/>
        </w:sectPr>
      </w:pPr>
      <w:bookmarkStart w:id="609" w:name="_Toc42267492"/>
      <w:bookmarkStart w:id="610" w:name="_Toc4620"/>
    </w:p>
    <w:p>
      <w:pPr>
        <w:pStyle w:val="3"/>
        <w:spacing w:after="326" w:afterLines="100"/>
        <w:jc w:val="center"/>
      </w:pPr>
      <w:r>
        <w:rPr>
          <w:rFonts w:hint="eastAsia" w:hAnsi="黑体"/>
          <w:b/>
          <w:bCs w:val="0"/>
        </w:rPr>
        <w:t>附录</w:t>
      </w:r>
      <w:r>
        <w:rPr>
          <w:rFonts w:hint="eastAsia" w:hAnsi="黑体"/>
          <w:b/>
          <w:bCs w:val="0"/>
          <w:lang w:val="en-US" w:eastAsia="zh-CN"/>
        </w:rPr>
        <w:t>B</w:t>
      </w:r>
      <w:r>
        <w:rPr>
          <w:rFonts w:hint="eastAsia" w:hAnsi="黑体"/>
          <w:b/>
          <w:bCs w:val="0"/>
        </w:rPr>
        <w:t>中文译文</w:t>
      </w:r>
      <w:bookmarkEnd w:id="609"/>
      <w:bookmarkEnd w:id="610"/>
    </w:p>
    <w:p>
      <w:pPr>
        <w:pBdr>
          <w:bottom w:val="single" w:color="D5D5D5" w:sz="6" w:space="0"/>
        </w:pBdr>
        <w:spacing w:after="120" w:line="360" w:lineRule="auto"/>
        <w:ind w:left="1260"/>
        <w:outlineLvl w:val="1"/>
        <w:rPr>
          <w:rFonts w:ascii="Adobe 宋体 Std L" w:hAnsi="Adobe 宋体 Std L" w:eastAsia="Adobe 宋体 Std L"/>
        </w:rPr>
      </w:pPr>
      <w:bookmarkStart w:id="611" w:name="_Toc41818936"/>
      <w:bookmarkEnd w:id="611"/>
      <w:bookmarkStart w:id="612" w:name="_Toc42267493"/>
      <w:bookmarkStart w:id="613" w:name="_Toc1413"/>
      <w:bookmarkStart w:id="614" w:name="_Toc41753299"/>
      <w:r>
        <w:rPr>
          <w:rStyle w:val="67"/>
          <w:rFonts w:hint="eastAsia" w:ascii="宋体" w:hAnsi="宋体"/>
        </w:rPr>
        <w:t>人工智能的社会和法律挑战</w:t>
      </w:r>
      <w:bookmarkEnd w:id="612"/>
      <w:bookmarkEnd w:id="613"/>
      <w:bookmarkEnd w:id="614"/>
    </w:p>
    <w:p>
      <w:pPr>
        <w:spacing w:line="360" w:lineRule="auto"/>
        <w:ind w:left="1680"/>
        <w:rPr>
          <w:rFonts w:ascii="等线" w:hAnsi="等线" w:eastAsia="等线"/>
          <w:sz w:val="21"/>
          <w:szCs w:val="21"/>
        </w:rPr>
      </w:pPr>
      <w:r>
        <w:rPr>
          <w:rFonts w:hint="eastAsia"/>
        </w:rPr>
        <w:t>Matja</w:t>
      </w:r>
      <w:r>
        <w:rPr>
          <w:rFonts w:ascii="Cambria" w:hAnsi="Cambria"/>
        </w:rPr>
        <w:t>ž</w:t>
      </w:r>
      <w:r>
        <w:rPr>
          <w:rFonts w:hint="eastAsia"/>
        </w:rPr>
        <w:t xml:space="preserve"> Perc , Mahmut Ozer &amp; Janja Hojnik</w:t>
      </w:r>
    </w:p>
    <w:p>
      <w:pPr>
        <w:pStyle w:val="5"/>
        <w:spacing w:before="163"/>
        <w:ind w:left="0" w:leftChars="0" w:right="240"/>
        <w:rPr>
          <w:b/>
          <w:szCs w:val="24"/>
        </w:rPr>
      </w:pPr>
      <w:bookmarkStart w:id="615" w:name="_Toc41753300"/>
      <w:bookmarkEnd w:id="615"/>
      <w:bookmarkStart w:id="616" w:name="_Toc41818937"/>
      <w:bookmarkStart w:id="617" w:name="_Toc42267494"/>
      <w:bookmarkStart w:id="618" w:name="_Toc2097"/>
      <w:r>
        <w:rPr>
          <w:rFonts w:hint="eastAsia"/>
          <w:b/>
          <w:bCs w:val="0"/>
        </w:rPr>
        <w:t>摘要</w:t>
      </w:r>
      <w:bookmarkEnd w:id="616"/>
      <w:bookmarkEnd w:id="617"/>
      <w:bookmarkEnd w:id="618"/>
    </w:p>
    <w:p>
      <w:pPr>
        <w:spacing w:line="360" w:lineRule="auto"/>
        <w:rPr>
          <w:rFonts w:ascii="宋体" w:hAnsi="宋体"/>
        </w:rPr>
      </w:pPr>
      <w:r>
        <w:rPr>
          <w:rFonts w:hint="eastAsia" w:ascii="宋体" w:hAnsi="宋体"/>
        </w:rPr>
        <w:t>人工智能正在不断地融入我们的日常生活，它帮助我们更好的开车、疏导交通、交志同道合的朋友以及搜索到感兴趣的电影，甚至是烹饪更健康的餐点。 它还对社会和行业的许多方面产生了重大影响，从科学发现、医疗保健和医疗诊断到智能城市、交通和可持续发展。 在21世纪，人类和机器打交道不断深入，一些社会和法律方面的挑战出现了，我们对此准备不足。 接下来，我们在这里回顾了个人利益与他人利益相冲突的社会困境，以及人工智能可能特别难以做出正确决定的情况，其中一个例子就是众所周知的汽车自动驾驶问题。我们还审查了法律上的挑战，重点是由于人工智能而导致索赔人遭受损失或损害的侵权行为。谁应该来为其负法律责任，以及在多大程度上承担法律责任。最后，我们对未来进行了展望，并提出了一套简短的指导方针，以建设性地减轻所述的挑战。</w:t>
      </w:r>
    </w:p>
    <w:p>
      <w:pPr>
        <w:pStyle w:val="5"/>
        <w:spacing w:before="163"/>
        <w:ind w:left="0" w:leftChars="0" w:right="240"/>
        <w:rPr>
          <w:rFonts w:ascii="宋体" w:hAnsi="宋体" w:eastAsia="宋体"/>
          <w:b/>
          <w:sz w:val="27"/>
          <w:szCs w:val="27"/>
        </w:rPr>
      </w:pPr>
      <w:bookmarkStart w:id="619" w:name="_Toc41818938"/>
      <w:bookmarkEnd w:id="619"/>
      <w:bookmarkStart w:id="620" w:name="_Toc41753301"/>
      <w:bookmarkStart w:id="621" w:name="_Toc24662"/>
      <w:bookmarkStart w:id="622" w:name="_Toc42267495"/>
      <w:r>
        <w:rPr>
          <w:rFonts w:hint="eastAsia"/>
          <w:b/>
          <w:bCs w:val="0"/>
        </w:rPr>
        <w:t>引言</w:t>
      </w:r>
      <w:bookmarkEnd w:id="620"/>
      <w:bookmarkEnd w:id="621"/>
      <w:bookmarkEnd w:id="622"/>
    </w:p>
    <w:p>
      <w:pPr>
        <w:spacing w:line="360" w:lineRule="auto"/>
        <w:rPr>
          <w:rFonts w:ascii="宋体" w:hAnsi="宋体"/>
        </w:rPr>
      </w:pPr>
      <w:r>
        <w:rPr>
          <w:rFonts w:hint="eastAsia" w:ascii="宋体" w:hAnsi="宋体"/>
        </w:rPr>
        <w:t>大量文献预测，未来几年，人工智能将取代越来越多的人类工作，比如开车、诊断疾病、外语翻译、钻探石油、甚至是挤牛奶，仅举几个例子(Russell and Norvig，2016年)。 在1999年，英国人凯文.阿什顿(Kevin Ashton)创造了“物联网”(Internet of Things)这个术语，用来描述一个万物互联，就像今天互联网上的计算机一样。 事物与互联网的连接使得远程访问传输数据和远程控制物理世界成为可能(Kopetz，2011，第301页)。 数据通信工具正在利用支持到互联网的无线通信链路的传感器数据将“标记物”变成“智能对象”(Weber，2009，p. 522; Ngai et al. ，2008，p. 510; jbbi et al. ，2013，p. 1645; Chabanne et al. ，2013)。 通过物联网，物联网制造商可以远程监控设备的状况，并在正常范围之外寻找发现可能故障的指标(如振动、温度和压力)。 这意味着制造商可以减少访问次数，降低成本，减少干扰，提高客户满意度(Wilkinson et al. ，2009，p. 539)。 远端诊断，通过传感器监控复杂的制造产品可能不仅对维修工业机器很重要，而且对人类健康也很重要，比如对起搏器的远程控制。 WIFI和4 G 的广泛使用使得人们能够与智能对象进行交流，而无需物理连接，比如通过手机或笔记本电脑控制客户的家庭供暖和锅炉。 通过手机等移动设备和GPS 使得识别它们的位置成为可能(Kopetz，2011，p. 308)。 这项技术有助于开发所谓的物联网或自动驾驶汽车，当司机超速时能警告司机有肇事的可能性，以及语音命令、停车程序、发动机控制和汽车诊断程序都可以逐步实现。 可以预见，某些卡车很快将不再需要司机，因为计算机将驾驶卡车，它们不需要休息或睡眠。 此外，现在每台飞利浦或三星电视都有一个名为“智能电视”的应用程序，它整合了视频点播功能、互联网接入以及社交媒体应用程序(Kryvinska 等，2014)。 这些过往只有由人类控制的物体现在越来越智能，也越来越拥有自主性。</w:t>
      </w:r>
    </w:p>
    <w:p>
      <w:pPr>
        <w:spacing w:line="360" w:lineRule="auto"/>
        <w:rPr>
          <w:rFonts w:ascii="宋体" w:hAnsi="宋体"/>
        </w:rPr>
      </w:pPr>
      <w:r>
        <w:rPr>
          <w:rFonts w:hint="eastAsia" w:ascii="宋体" w:hAnsi="宋体"/>
        </w:rPr>
        <w:t>然而，这些拥有自主性的物体也造成了诸多事故，如侵入他人隐私，错误的诊断癌症，甚至参与战争罪行(Yoo，2017，第443页)。 随着这些有自主性的物体在街道、天空、家庭和工作场所出现的越来越普遍，它们的社会和法律地位只会越来越重要。监管方面可能会起到决定性作用，要事先确定不仅是用户，而且其他人都可能受到不利影响的情况 ，如果“自主物体”的活动，以及更广泛意义上的人工智能，没有得到适当的管理，那么人工智能就不会成为比人类决策更合理、更安全的替代手段。我们赋予机器的自主权可能会使许多已确立的法律过时，更重要的是，它会影响我们对未来人类合理活动的判断。</w:t>
      </w:r>
    </w:p>
    <w:p>
      <w:pPr>
        <w:spacing w:line="360" w:lineRule="auto"/>
        <w:rPr>
          <w:rFonts w:ascii="宋体" w:hAnsi="宋体"/>
        </w:rPr>
      </w:pPr>
      <w:r>
        <w:rPr>
          <w:rFonts w:hint="eastAsia" w:ascii="宋体" w:hAnsi="宋体"/>
        </w:rPr>
        <w:t>因此，随着在现代商业和技术发展，需要有适当的规章制度，以控制相关的风险，从而该行业蓬勃发展。同时，法规必须留有足够的灵活性，使得法律不会成为技术发展的绊脚石。考虑到消费者正变得越来越精明，需要采取明智的监管解决方案(Oettinger，2015)，一方面是安全，责任和竞争之间，另一方面要在创新和灵活性之间建立适当的平衡。 在这方面，监管可能会限制技术发展，特别是如果对潜在错误的责罚的太严重，或者是通过税收来鼓励人工的话，这些可能会被替代的人类活动就不会太多，例如开车。在欧洲联盟，正在就谁应该有能力制定这方面的规则进行微妙的讨论，是欧盟的成员国还是欧盟机构。</w:t>
      </w:r>
      <w:bookmarkStart w:id="640" w:name="_GoBack"/>
      <w:bookmarkEnd w:id="640"/>
    </w:p>
    <w:p>
      <w:pPr>
        <w:spacing w:line="360" w:lineRule="auto"/>
        <w:rPr>
          <w:rFonts w:ascii="宋体" w:hAnsi="宋体"/>
        </w:rPr>
      </w:pPr>
      <w:r>
        <w:rPr>
          <w:rFonts w:hint="eastAsia" w:ascii="宋体" w:hAnsi="宋体"/>
        </w:rPr>
        <w:t>在接下来的内容中，我们将简要回顾人工智能工作背后的基本原则，然后重点介绍可能出现的社会和法律挑战的更多细节，最后得出关于如何成功克服这些挑战的结论和指导方针。</w:t>
      </w:r>
    </w:p>
    <w:p>
      <w:pPr>
        <w:pStyle w:val="5"/>
        <w:spacing w:before="163"/>
        <w:ind w:left="98" w:leftChars="41" w:right="240"/>
        <w:rPr>
          <w:rFonts w:ascii="宋体" w:hAnsi="宋体" w:eastAsia="宋体"/>
          <w:b/>
          <w:sz w:val="27"/>
          <w:szCs w:val="27"/>
        </w:rPr>
      </w:pPr>
      <w:bookmarkStart w:id="623" w:name="_Toc41753302"/>
      <w:bookmarkEnd w:id="623"/>
      <w:bookmarkStart w:id="624" w:name="_Toc42267496"/>
      <w:bookmarkStart w:id="625" w:name="_Toc41818939"/>
      <w:bookmarkStart w:id="626" w:name="_Toc4377"/>
      <w:r>
        <w:rPr>
          <w:rFonts w:hint="eastAsia"/>
          <w:b/>
          <w:bCs w:val="0"/>
        </w:rPr>
        <w:t>在人工智能的外衣下</w:t>
      </w:r>
      <w:bookmarkEnd w:id="624"/>
      <w:bookmarkEnd w:id="625"/>
      <w:bookmarkEnd w:id="626"/>
    </w:p>
    <w:p>
      <w:pPr>
        <w:spacing w:line="360" w:lineRule="auto"/>
        <w:rPr>
          <w:rFonts w:ascii="宋体" w:hAnsi="宋体"/>
        </w:rPr>
      </w:pPr>
      <w:r>
        <w:rPr>
          <w:rFonts w:hint="eastAsia" w:ascii="宋体" w:hAnsi="宋体"/>
        </w:rPr>
        <w:t>除了智能算法，信息和数据也在驱动着人工智能(Kersting和Meyer, 2018)。数据挖掘在社会科学中无处不在，它使我们能够提取出个人与群体之间隐藏的关系模式，从而使机器和算法越来越无缝地集成到我们的日常生活中。事实上，数据科学和人工智能正变得越来越流行，其应用范围从医学诊断和匹配到预测和分类(Xia et al. ，2013)。</w:t>
      </w:r>
    </w:p>
    <w:p>
      <w:pPr>
        <w:spacing w:line="360" w:lineRule="auto"/>
        <w:rPr>
          <w:rFonts w:ascii="宋体" w:hAnsi="宋体"/>
        </w:rPr>
      </w:pPr>
      <w:r>
        <w:rPr>
          <w:rFonts w:hint="eastAsia" w:ascii="宋体" w:hAnsi="宋体"/>
        </w:rPr>
        <w:t>例如，机器学习是人工智能的一个子集，它使得软件应用程序在预测结果时变得更加准确，而不需要明确地编写程序来这样做。有3种类型的学习是可能的，即有监督的学习，无监督的学习和强化学习。当联想到监督式学习时，最常见的方法是使用人工神经网络，它的灵感来自真实的生物神经网络。为了使人工神经网络学习如何对数据进行分类，通常将原始数据集分成两组，第一组用于训练，第二组用于测试。由于其良好的分类能力，人工神经网络已广泛用于诊断中，并且进行了许多尝试来开发不同的体系结构和算法以改善此类网络的性能。 例如，Erkaymaz和Ozer（2016）研究了由Watts和Strogatz在1998年提出的微观世界网络拓扑结构对人工神经网络性能的影响，并取得了显着改善。相反，无监督学习是在没有人教的情况下进行的，这也称为自组织和一种模拟输入的概率密度的方法（Hinton和Sejnowski，1999）。在人工智能的情况下，更具体地说在机器学习的情况下，因此没有基于训练使用的数据集，算法将基于该训练数据集学习如何对数据进行最佳分类。在无监督学习中使用的著名算法是层次聚类，k均值方法，自动编码器，深度置信网络和自组织映射。在强化学习中，算法的动作与奖励函数的最大化之间存在反馈。通常，此类算法需要代理尝试最大化累积奖励的某些概念，重点是在探索和利用当前知识之间寻求平衡(Kaelbling 等人，1996)。</w:t>
      </w:r>
    </w:p>
    <w:p>
      <w:pPr>
        <w:spacing w:line="360" w:lineRule="auto"/>
        <w:rPr>
          <w:rFonts w:ascii="宋体" w:hAnsi="宋体"/>
        </w:rPr>
      </w:pPr>
      <w:r>
        <w:rPr>
          <w:rFonts w:hint="eastAsia" w:ascii="宋体" w:hAnsi="宋体"/>
        </w:rPr>
        <w:t>机器学习和人工智能的飞速发展，加上随时可用的计算能力，可以在极小的设备上执行这些算法，从而为许多领域和机构的科学发现和商业应用中带来了新的突破（Kersting和Meyer，2018年）。 与此同时，这项技术也带来了社会和法律方面的挑战，涉及数据可访问性和完整性、隐私、安全、算法偏见、结果的可解释性以及透明度（Przegalinska，2019）。</w:t>
      </w:r>
    </w:p>
    <w:p>
      <w:pPr>
        <w:pStyle w:val="5"/>
        <w:spacing w:before="163"/>
        <w:ind w:left="240" w:right="240"/>
        <w:rPr>
          <w:rFonts w:ascii="宋体" w:hAnsi="宋体" w:eastAsia="宋体"/>
          <w:b/>
          <w:sz w:val="27"/>
          <w:szCs w:val="27"/>
        </w:rPr>
      </w:pPr>
      <w:bookmarkStart w:id="627" w:name="_Toc41818940"/>
      <w:bookmarkEnd w:id="627"/>
      <w:bookmarkStart w:id="628" w:name="_Toc42267497"/>
      <w:bookmarkStart w:id="629" w:name="_Toc41753303"/>
      <w:bookmarkStart w:id="630" w:name="_Toc1583"/>
      <w:r>
        <w:rPr>
          <w:rFonts w:hint="eastAsia"/>
          <w:b/>
          <w:bCs w:val="0"/>
        </w:rPr>
        <w:t>人工智能的社会挑战</w:t>
      </w:r>
      <w:bookmarkEnd w:id="628"/>
      <w:bookmarkEnd w:id="629"/>
      <w:bookmarkEnd w:id="630"/>
    </w:p>
    <w:p>
      <w:pPr>
        <w:spacing w:line="360" w:lineRule="auto"/>
        <w:rPr>
          <w:rFonts w:ascii="宋体" w:hAnsi="宋体"/>
        </w:rPr>
      </w:pPr>
      <w:r>
        <w:rPr>
          <w:rFonts w:hint="eastAsia" w:ascii="宋体" w:hAnsi="宋体"/>
        </w:rPr>
        <w:t>在此之前的法规和随后的任何法律行动，都是为了确定人工智能在做出正确决策时可能会受到特别挑战的情况。有些情况当然是非常清楚的。电影推荐系统应遵守父母的限制，不向儿童提供R级或NC-17级的内容。同样，自动驾驶汽车也不应该毫无理由地撞到墙上。但是通常情况下，情况并不是很清楚，特别是，当不仅是用户而且还有其他人都参与其中的时候。</w:t>
      </w:r>
    </w:p>
    <w:p>
      <w:pPr>
        <w:spacing w:line="360" w:lineRule="auto"/>
        <w:rPr>
          <w:rFonts w:ascii="宋体" w:hAnsi="宋体"/>
        </w:rPr>
      </w:pPr>
      <w:r>
        <w:rPr>
          <w:rFonts w:hint="eastAsia" w:ascii="宋体" w:hAnsi="宋体"/>
        </w:rPr>
        <w:t>“社会困境”是指对个人最有利的事物与对他人最有利的事物不相同甚至不一致的情况。80年代初期，罗伯特·阿克塞尔罗德（Robert Axelrod，1981，第1390页）开始确定个人什么时候会做自私的选择，何时选择合作，从而考虑到自己的行为将如何影响他人。当然，合作是一个艰难的决定，因为需要为他人的利益付出个人牺牲。根据达尔文的基本理论“物种起源”（1859年），自然选择偏爱最适者生存和最成功的个体，因此，我们完全不清楚为什么任何生物都要进行一项代价高昂但对另一个生物有益的利他行为。在Axelrod著名的比赛中，所谓的“一报还一报”策略被证明是在囚徒困境游戏中最成功的策略。该策略非常简单。首先合作，然后，看对手怎样处理。如果对手在前一轮是合作的，那么“一报还一报”的策略就是合作。 如果对手在上一回合中选择报复，那么“一报还一报”的策略就是报复。这与生物学中的互惠利他主义非常相似。 最近的研究也探讨了认知偏差和惩罚对社会困境实验中合作的影响（Wang等，2018; Li等，2018），事实上，大量的理论研究也致力于发现在反复出现的社会困境中什么可能促进合作（Wang等人，2015; Perc和Szolnoki，2010; Perc等人，2017; Tanimoto 2018; Ito和Tanimoto，2018）。</w:t>
      </w:r>
    </w:p>
    <w:p>
      <w:pPr>
        <w:spacing w:line="360" w:lineRule="auto"/>
        <w:rPr>
          <w:rFonts w:ascii="宋体" w:hAnsi="宋体"/>
        </w:rPr>
      </w:pPr>
      <w:r>
        <w:rPr>
          <w:rFonts w:hint="eastAsia" w:ascii="宋体" w:hAnsi="宋体"/>
        </w:rPr>
        <w:t>但是人工智能又如何呢？尤其是这种选择只有一次机会的情况下，“机器”必须确定是为所有者（用户）采取行动还是为他人采取行动。 Bonnefon等人将其带到了一个极好的点。 （2016，p.1573），他研究了自动驾驶汽车的社会困境。 不可避免地，此类车辆有时会被迫在两种困难选择之间做出决定，例如是碾过行人还是牺牲自己和乘客以拯救行人。关键问题是如何在这种情况下对算法进行编码以做出“正确”的决定？ 而且“正确”的决定是否存在？ 研究发现，参与亚马逊土耳其机械公司(Amazon Mechanical Turk)六项研究的人都赞成自动驾驶汽车，这种汽车为了更大的利益而牺牲乘客，并希望其他人购买，但他们自己更愿意乘坐能不惜一切代价保护乘客的自动驾驶汽车。换句话说，就是让别人合作。为了别人的利益而牺牲自己，但我们宁愿独善其身。</w:t>
      </w:r>
    </w:p>
    <w:p>
      <w:pPr>
        <w:spacing w:line="360" w:lineRule="auto"/>
        <w:rPr>
          <w:rFonts w:ascii="宋体" w:hAnsi="宋体"/>
        </w:rPr>
      </w:pPr>
      <w:r>
        <w:rPr>
          <w:rFonts w:hint="eastAsia" w:ascii="宋体" w:hAnsi="宋体"/>
        </w:rPr>
        <w:t>这是一个涉及我们人类的社会困境的残酷和现实的结果。 我们是社会性的，我们富有同情心，我们彼此关心，但在极端的情况下，达尔文仍然拥有我们最好的一面。重要的是要了解合作是我们为生存而进行的进化斗争的结果。人类作为一个物种，如果我们的祖先在几百万年前没有开始实行同种异体抚育和为其他后代提供食物，我们就不可能生存下来。这可能就是我们今天所看到的人属进化出非凡的与他人相关的能力的动力（Blaffer Hrdy，2009）。 今天，我们仍在以更大的规模进行合作，以至于我们应该被称为“超级合作者”（Martin和Highfield，2015年）。 然而，我们的社会仍然是数以百万人的家园，他们生活在生存的边缘，没有住房，食物，也没有满足过着体面生活的最基本需求（Arthus-Bertrand，2015）。</w:t>
      </w:r>
    </w:p>
    <w:p>
      <w:pPr>
        <w:spacing w:line="360" w:lineRule="auto"/>
        <w:rPr>
          <w:rFonts w:ascii="宋体" w:hAnsi="宋体"/>
        </w:rPr>
      </w:pPr>
      <w:r>
        <w:rPr>
          <w:rFonts w:hint="eastAsia" w:ascii="宋体" w:hAnsi="宋体"/>
        </w:rPr>
        <w:t>那么，在应对社会挑战方面，我们能从人工智能中期待什么呢? 我们当然有能力编写总是选择亲社会、合作行为的算法。 但是谁愿意开一辆可能会放弃自己的生命以挽救他人的汽车。 根据Bonnefon等。（2016），我们中的很多人都不会愿意。 因此，他们的结论是，“对实用算法的监管可能会推迟采用更安全的技术，从而自相矛盾地增加伤亡。” 即使，我们拥有对无私的机器进行编程的知识和能力，但但我们只是太过自我意识，太过保护自己，以至于不愿意使用这样的机器。</w:t>
      </w:r>
    </w:p>
    <w:p>
      <w:pPr>
        <w:spacing w:line="360" w:lineRule="auto"/>
        <w:rPr>
          <w:rFonts w:ascii="宋体" w:hAnsi="宋体"/>
        </w:rPr>
      </w:pPr>
      <w:r>
        <w:rPr>
          <w:rFonts w:hint="eastAsia" w:ascii="宋体" w:hAnsi="宋体"/>
        </w:rPr>
        <w:t>这反过来又将开发人员和工程师置于困境。比如开发一种机器，这种机器可以省下很多钱，但却很少有人愿意买;或者是开发一种机器，这种机器可能会在极端环境下杀死很多人，而选择只救一个人，但是却可能会十分畅销。然而，情况可能不是黑白分明的，因为人工智能本身就可能学会如何做出最佳反应 确实，Peysakhovich和Lerer（2018）的最新研究指出，由于它们在经济和社会互动中无处不在，因此构建能够解决社会困境的主体至关重要。并提出了深度强化学习作为一种方法，使人工智能在完全信息和不完全信息的双边社会困境中都能做得很好。</w:t>
      </w:r>
    </w:p>
    <w:p>
      <w:pPr>
        <w:spacing w:line="360" w:lineRule="auto"/>
        <w:rPr>
          <w:rFonts w:ascii="宋体" w:hAnsi="宋体"/>
        </w:rPr>
      </w:pPr>
      <w:r>
        <w:rPr>
          <w:rFonts w:hint="eastAsia" w:ascii="宋体" w:hAnsi="宋体"/>
        </w:rPr>
        <w:t>早在半个多世纪前，美国作家、波士顿大学生物化学教授 Isaac Asimov 就提出了机器人三定律。 首先，机器人不得伤害人类，或在不采取行动的情况下让人类受到伤害。第二，机器人必须服从人类的命令，除非这些命令与第一定律相冲突。 第三，机器人必须保护自己的存在，只要这种保护不与第一或第二定律相冲突。 后来，阿西莫夫补充了第四条法则，该法则规定，机器人不得伤害人类，不得不采取行动，让人类受到伤害。 但这并不涵盖社会困境或机器不可避免地必须在两种及其难以选择的选择之间进行选择的情况。 最近，Nagler等。 （2019）提出了这些法律的扩展，正是因为在这个世界上，人工智能将决定越来越多的问题，包括生死，因而不可避免地面临伦理困境。简而言之，既然所有人都应是平等的，那么当遇到伦理困境时，就让机会来决定吧。 举一个例子，当自动驾驶汽车必须决定是将乘客开车撞墙还是撞飞行人时，应该抛硬币并采取相应的行动。正面是墙，反面是行人。关于这种汽车的潜在购买者是否知道这种算法已经嵌入汽车中的潜在程序，尚未进行研究，但是可以肯定地说，很多人不会接受这种选择。</w:t>
      </w:r>
    </w:p>
    <w:p>
      <w:pPr>
        <w:spacing w:line="360" w:lineRule="auto"/>
        <w:rPr>
          <w:rFonts w:ascii="宋体" w:hAnsi="宋体"/>
        </w:rPr>
      </w:pPr>
      <w:r>
        <w:rPr>
          <w:rFonts w:hint="eastAsia" w:ascii="宋体" w:hAnsi="宋体"/>
        </w:rPr>
        <w:t>最终，当一个机器的设计者把它引向一个目标而不考虑它的价值是否与人类的价值一致时，问题就出现了，或者当机器被设计成“超级合作者”标准，宁愿伤害用户而保护周围的人，我们需要良好的监管和完善的法律体系来应对挑战。然而，这使我们面临一系列新的挑战，即那些纯粹的法律上的挑战。</w:t>
      </w:r>
    </w:p>
    <w:p>
      <w:pPr>
        <w:spacing w:line="360" w:lineRule="auto"/>
        <w:rPr>
          <w:rFonts w:ascii="宋体" w:hAnsi="宋体"/>
        </w:rPr>
      </w:pPr>
      <w:r>
        <w:rPr>
          <w:rFonts w:hint="eastAsia" w:ascii="宋体" w:hAnsi="宋体"/>
        </w:rPr>
        <w:t xml:space="preserve"> </w:t>
      </w:r>
    </w:p>
    <w:p>
      <w:pPr>
        <w:pStyle w:val="5"/>
        <w:spacing w:before="163"/>
        <w:ind w:left="240" w:right="240"/>
        <w:rPr>
          <w:rFonts w:ascii="宋体" w:hAnsi="宋体" w:eastAsia="宋体"/>
          <w:b/>
          <w:sz w:val="27"/>
          <w:szCs w:val="27"/>
        </w:rPr>
      </w:pPr>
      <w:bookmarkStart w:id="631" w:name="_Toc41753304"/>
      <w:bookmarkEnd w:id="631"/>
      <w:bookmarkStart w:id="632" w:name="_Toc41818941"/>
      <w:bookmarkStart w:id="633" w:name="_Toc42267498"/>
      <w:bookmarkStart w:id="634" w:name="_Toc14333"/>
      <w:r>
        <w:rPr>
          <w:rFonts w:hint="eastAsia"/>
          <w:b/>
          <w:bCs w:val="0"/>
        </w:rPr>
        <w:t>人工智能的法律挑战</w:t>
      </w:r>
      <w:bookmarkEnd w:id="632"/>
      <w:bookmarkEnd w:id="633"/>
      <w:bookmarkEnd w:id="634"/>
    </w:p>
    <w:p>
      <w:pPr>
        <w:spacing w:line="360" w:lineRule="auto"/>
        <w:rPr>
          <w:rFonts w:ascii="宋体" w:hAnsi="宋体"/>
        </w:rPr>
      </w:pPr>
      <w:r>
        <w:rPr>
          <w:rFonts w:hint="eastAsia" w:ascii="宋体" w:hAnsi="宋体"/>
        </w:rPr>
        <w:t>人工智能的特点是多方面的，涉及法律、哲学、人权、合同法、侵权法、劳动法、刑法、税法、诉讼法等法律领域。事实上，几乎所有的法律领域都受到了人工智能的影响。虽然在实践中，人工智能刚刚开始在法律行业中得到应用(Miller, 2017)，但法律学者对人工智能的研究已经有很长一段时间了(例如，《人工智能与法律》杂志可以追溯到1991年)</w:t>
      </w:r>
    </w:p>
    <w:p>
      <w:pPr>
        <w:spacing w:line="360" w:lineRule="auto"/>
        <w:rPr>
          <w:rFonts w:ascii="宋体" w:hAnsi="宋体"/>
        </w:rPr>
      </w:pPr>
      <w:r>
        <w:rPr>
          <w:rFonts w:hint="eastAsia" w:ascii="宋体" w:hAnsi="宋体"/>
        </w:rPr>
        <w:t>法律和人工智能相关的最常暴露出的法律问题之一涉及专利性、联合侵权和专利质量(Robinson, 2015a, p. 658)。物联网(IoT)依赖于两个或多个智能对象与消费者之间的通信，某些类型的物联网应用的发明者是否能够克服专利资格的测试是一个挑战。此外，即使他们获得了新方法和协议的专利，这些专利可能仍然很难对多个侵权者进行强制执行（Robinson，2015b，第1961页）。</w:t>
      </w:r>
    </w:p>
    <w:p>
      <w:pPr>
        <w:spacing w:line="360" w:lineRule="auto"/>
        <w:rPr>
          <w:rFonts w:ascii="宋体" w:hAnsi="宋体"/>
        </w:rPr>
      </w:pPr>
      <w:r>
        <w:rPr>
          <w:rFonts w:hint="eastAsia" w:ascii="宋体" w:hAnsi="宋体"/>
        </w:rPr>
        <w:t>此外，随着收集和分析数据的步骤从软件公司逐步扩展到制造公司，制造公司已开始计算潜在数据的收集和利用所带来的可能性，以便创造附加价值(Bessis 和 Dobre 2014; Opresnik 和 Taisch 2015，第174页; Opresnik 等人，2013年) ，这种信息爆炸(也称为‘数据泛滥’)释放出可能引发监管反弹的各种法律担忧。虽然有人声称数据已经成为生产的原材料，以及巨大的经济和社会价值的新来源(Polonetsky and Tene，2012，第63页) ，大数据已被确定为“创新的下一件大事”(Gobble，2013，第64页) ，“科学的第四范式”(Strawn，2012，第34页)和“创新、竞争和生产力的下一个前沿领域”(Manyika 和 Bughin，2011)。 然而，另一方面，未解决的问题是谁有权使用这些数据，数据是否可以交易，如果可以，什么情况下可以？为了防止数据经济和创新的衰退，“智能”监管需要在数据的有益使用和隐私保护、非歧视和其他受法律保护的价值之间建立平衡。收集大量数据集和使用现代数据分析对保护欧洲公民的基本权利，包括隐私权构成了明显的威胁（Brkan，2015； Lynskey，2014）。</w:t>
      </w:r>
    </w:p>
    <w:p>
      <w:pPr>
        <w:spacing w:line="360" w:lineRule="auto"/>
        <w:rPr>
          <w:rFonts w:ascii="宋体" w:hAnsi="宋体"/>
        </w:rPr>
      </w:pPr>
      <w:r>
        <w:rPr>
          <w:rFonts w:hint="eastAsia" w:ascii="宋体" w:hAnsi="宋体"/>
        </w:rPr>
        <w:t>第三，信息通信技术正在改变消费者的角色，“从孤立到联系，从不知情到知情，从被动到主动”（Prahalad and Ramaswamy，2004）。 考虑到人们越来越有能力使用数字服务，该过程有时也称为消费者的“数字化”（Mäenpää和Korhonen，2015年）。 年轻的一代随着数字化而成长，并热衷于采用新技术。 这可能意味着，消费者法中关于消费者不知情因而需要特殊法律保护的传统假设不再成立。然而，变化是如此之快，互联网之前的几代人很难跟上，新的制造方法给消费者带来了新的危险，因此消费者法需要适应新的挑战。</w:t>
      </w:r>
    </w:p>
    <w:p>
      <w:pPr>
        <w:spacing w:line="360" w:lineRule="auto"/>
        <w:rPr>
          <w:rFonts w:ascii="宋体" w:hAnsi="宋体"/>
        </w:rPr>
      </w:pPr>
      <w:r>
        <w:rPr>
          <w:rFonts w:hint="eastAsia" w:ascii="宋体" w:hAnsi="宋体"/>
        </w:rPr>
        <w:t>最后，税收政策将在人工智能非时代发挥非常重要的作用，特别是考虑到人类劳动力成本正在上升，因此人们普遍预期自动化将导致大量失业。由于现在绝大多数的税收收入来自劳动力，企业通过提升自动化的能力来避税。因此，人们认为，既然机器人不是好的纳税人，就应该引入一些形式的自动化税，以引导企业对人类工人的偏好。</w:t>
      </w:r>
    </w:p>
    <w:p>
      <w:pPr>
        <w:spacing w:line="360" w:lineRule="auto"/>
        <w:rPr>
          <w:rFonts w:ascii="宋体" w:hAnsi="宋体"/>
        </w:rPr>
      </w:pPr>
      <w:r>
        <w:rPr>
          <w:rFonts w:hint="eastAsia" w:ascii="宋体" w:hAnsi="宋体"/>
        </w:rPr>
        <w:t>本文的研究重点是侵权行为法方面的知识客体。侵权法将损害赔偿的责任从受害方转移到过错方或更适合承担损害赔偿责任的一方。通常，通过侵权法寻求赔偿的一方会以金钱的形式要求赔偿。侵权行为法旨在减少事故，促进公平，提供和平的争端解决方式等(Abbott,</w:t>
      </w:r>
      <w:r>
        <w:rPr>
          <w:color w:val="auto"/>
          <w:u w:val="none"/>
        </w:rPr>
        <w:t>2018</w:t>
      </w:r>
      <w:r>
        <w:rPr>
          <w:rFonts w:hint="eastAsia" w:ascii="宋体" w:hAnsi="宋体"/>
        </w:rPr>
        <w:t xml:space="preserve">, p.3)。 </w:t>
      </w:r>
    </w:p>
    <w:p>
      <w:pPr>
        <w:spacing w:line="360" w:lineRule="auto"/>
        <w:rPr>
          <w:rFonts w:ascii="宋体" w:hAnsi="宋体"/>
        </w:rPr>
      </w:pPr>
      <w:r>
        <w:rPr>
          <w:rFonts w:hint="eastAsia" w:ascii="宋体" w:hAnsi="宋体"/>
        </w:rPr>
        <w:t>根据过错的程度，侵权行为可分为三大类:</w:t>
      </w:r>
    </w:p>
    <w:p>
      <w:pPr>
        <w:spacing w:line="360" w:lineRule="auto"/>
        <w:rPr>
          <w:rFonts w:ascii="宋体" w:hAnsi="宋体"/>
        </w:rPr>
      </w:pPr>
      <w:r>
        <w:rPr>
          <w:rFonts w:hint="eastAsia" w:ascii="宋体" w:hAnsi="宋体"/>
        </w:rPr>
        <w:t>（1）故意侵权行为是指被告故意造成的错误行为(例如故意打人) ;</w:t>
      </w:r>
    </w:p>
    <w:p>
      <w:pPr>
        <w:spacing w:line="360" w:lineRule="auto"/>
        <w:rPr>
          <w:rFonts w:ascii="宋体" w:hAnsi="宋体"/>
        </w:rPr>
      </w:pPr>
      <w:r>
        <w:rPr>
          <w:rFonts w:hint="eastAsia" w:ascii="宋体" w:hAnsi="宋体"/>
        </w:rPr>
        <w:t>（2）过失侵权行为发生在被告的行为不当出现在不安全的情况下，这意味着她没有做到每个(一般)理智的人都会做的事情(例如，超速造成事故) ;</w:t>
      </w:r>
    </w:p>
    <w:p>
      <w:pPr>
        <w:spacing w:line="360" w:lineRule="auto"/>
        <w:rPr>
          <w:rFonts w:ascii="宋体" w:hAnsi="宋体"/>
        </w:rPr>
      </w:pPr>
      <w:r>
        <w:rPr>
          <w:rFonts w:hint="eastAsia" w:ascii="宋体" w:hAnsi="宋体"/>
        </w:rPr>
        <w:t>（3）严格(客观)责任侵权行为并不取决于被告使用的谨慎程度，也不审查被告方的过失; 相反，法院关注的是损害是否表现出来。 这种形式的责任通常是规定制造和销售缺陷产品(产品的责任)。</w:t>
      </w:r>
    </w:p>
    <w:p>
      <w:pPr>
        <w:spacing w:line="360" w:lineRule="auto"/>
        <w:rPr>
          <w:rFonts w:ascii="宋体" w:hAnsi="宋体"/>
        </w:rPr>
      </w:pPr>
      <w:r>
        <w:rPr>
          <w:rFonts w:hint="eastAsia" w:ascii="宋体" w:hAnsi="宋体"/>
        </w:rPr>
        <w:t>人工智能的多面性，给智能物体所造成损害的责任领域带来了挑战。</w:t>
      </w:r>
    </w:p>
    <w:p>
      <w:pPr>
        <w:spacing w:line="360" w:lineRule="auto"/>
        <w:rPr>
          <w:rFonts w:ascii="宋体" w:hAnsi="宋体"/>
          <w:b/>
          <w:bCs/>
        </w:rPr>
      </w:pPr>
      <w:r>
        <w:rPr>
          <w:rFonts w:hint="eastAsia" w:ascii="宋体" w:hAnsi="宋体"/>
          <w:b/>
          <w:bCs/>
        </w:rPr>
        <w:t>关于产品/服务责任和安全的侵权法调整规则</w:t>
      </w:r>
    </w:p>
    <w:p>
      <w:pPr>
        <w:spacing w:line="360" w:lineRule="auto"/>
        <w:rPr>
          <w:rFonts w:ascii="宋体" w:hAnsi="宋体"/>
        </w:rPr>
      </w:pPr>
      <w:r>
        <w:rPr>
          <w:rFonts w:hint="eastAsia" w:ascii="宋体" w:hAnsi="宋体"/>
        </w:rPr>
        <w:t>关于自动化系统，尽管机器人的制造商和设计者致力于完善他们的系统，以达到100% 的可靠性，从而没有责任的问题 (Kirkpatrick，2013年)。 但是仍可能出现各种安全问题，有意或无意的，导致社会经济或者个人财产损失或者是威胁个人生命安全。 某些机器人系统，传统的产品责任法还适用，这意味着制造商将为发生故障的零件承担责任，然而，更复杂的案件肯定会提交到法院，例如，一个自动驾驶汽车似乎在做一些不安全的事情，司机推翻了它——这是制造商的过错，还是这位司机的过错(Schellekens，2015)。</w:t>
      </w:r>
    </w:p>
    <w:p>
      <w:pPr>
        <w:spacing w:line="360" w:lineRule="auto"/>
        <w:rPr>
          <w:rFonts w:ascii="宋体" w:hAnsi="宋体"/>
        </w:rPr>
      </w:pPr>
      <w:r>
        <w:rPr>
          <w:rFonts w:hint="eastAsia" w:ascii="宋体" w:hAnsi="宋体"/>
        </w:rPr>
        <w:t>类似的难题可能出现在遥控飞机(所谓的民用“无人机”)上。 在美国，已经有关于民用无人机的案件出现，当时美国联邦航空管理局对拉斐尔·皮尔克发布了一项民事处罚令。2011年，应弗吉尼亚大学(University of Virginia)的要求，他控制一架无人机在校园上空拍摄了视频，并获得了飞行补偿，一审法院裁定无人机不是飞机，而上诉法院做出了相反的判决。这些案件在2015年以1100美元和解。</w:t>
      </w:r>
    </w:p>
    <w:p>
      <w:pPr>
        <w:spacing w:line="360" w:lineRule="auto"/>
        <w:rPr>
          <w:rFonts w:ascii="宋体" w:hAnsi="宋体"/>
        </w:rPr>
      </w:pPr>
      <w:r>
        <w:rPr>
          <w:rFonts w:hint="eastAsia" w:ascii="宋体" w:hAnsi="宋体"/>
        </w:rPr>
        <w:t>研究“计算机产生的侵权行为”(Abbott, 2018)的出发点是——或者至少应该是——机器比人安全得多，或者至少有可能比人安全得多。尽管媒体广泛报道了特斯拉自动驾驶的死亡事故，但人们普遍认为，自动驾驶汽车比人类驾驶员造成的事故要少。 据说94% 的撞车事故都与人为失误有关(Singh，2015)。 此外，医疗事故是导致死亡的主要原因之一(Kohn 等人，2000)。 因此，像IBM的沃森(Watson)这样分析病人医疗记录并提供健康治疗的人工智能系统，并不需要达到完美，只需要比人类更好。</w:t>
      </w:r>
    </w:p>
    <w:p>
      <w:pPr>
        <w:spacing w:line="360" w:lineRule="auto"/>
        <w:rPr>
          <w:rFonts w:ascii="宋体" w:hAnsi="宋体"/>
        </w:rPr>
      </w:pPr>
      <w:r>
        <w:rPr>
          <w:rFonts w:hint="eastAsia" w:ascii="宋体" w:hAnsi="宋体"/>
        </w:rPr>
        <w:t>如果减少事故实际上是侵权法的核心目标之一，如果不是首要目标，立法者应该调整侵权责任的标准，以防智能物体造成伤害，这样法律就会鼓励对人工智能的投资，从而增加人类的安全。人们造成的大多数伤害都是在过失标准下评估的，即侵权行为人对不合理行为承担责任。如果她的行为不低于理智的人的标准，那么伤害就被认为是纯粹的偶然事件，任何人都不需要对事故负责。这一区别会产生经济后果，并且不利于自动化，因为计算机控制的对象对生产者或所有者的责任要大于对人的责任。此外，如果我们想通过更广泛地使用自动化来提高安全性，目前的法规会产生相反的效果。</w:t>
      </w:r>
    </w:p>
    <w:p>
      <w:pPr>
        <w:spacing w:line="360" w:lineRule="auto"/>
        <w:rPr>
          <w:rFonts w:ascii="宋体" w:hAnsi="宋体"/>
        </w:rPr>
      </w:pPr>
      <w:r>
        <w:rPr>
          <w:rFonts w:hint="eastAsia" w:ascii="宋体" w:hAnsi="宋体"/>
        </w:rPr>
        <w:t>因为目前产品的责任是严格的，是独立于过错的，而人类活动是按照一个理性的人的标准来衡量的，因此法律学者声称，为了激励自动化并进一步提高安全性，有必要把计算机侵权行为当作一个人而不是一个产品来对待。 因此，可以辩护说，因此，有人主张，在自动化和数字化提高安全性的情况下，对智能对象的评估应采用过失标准，而不是严格的责任标准，并将损害责任与“理性的人”进行比较（Abbott，2018，p.4）。 此外，当计算机被证明比人类更安全时，它们可以为人类制定护理的新标准奠定基础，这样人类的行为就可以从计算机会做什么和如何使用计算机来避免事故和随之而来的伤害的角度来评估。</w:t>
      </w:r>
    </w:p>
    <w:p>
      <w:pPr>
        <w:spacing w:line="360" w:lineRule="auto"/>
        <w:rPr>
          <w:rFonts w:ascii="宋体" w:hAnsi="宋体"/>
        </w:rPr>
      </w:pPr>
      <w:r>
        <w:rPr>
          <w:rFonts w:hint="eastAsia" w:ascii="宋体" w:hAnsi="宋体"/>
        </w:rPr>
        <w:t>然而，法学家广泛地为智能物体的严格责任辩护，在某些方面甚至比目前预期的更广泛，特别是涉及的主体，可以从生产者，分销商，销售者，以及电信供应商，例如，当事故是由于互联网连接异常造成的。在欧盟，考虑到产品责任指令(85 / 374 / EEC)不适用于无形商品，不充分的服务、粗心的建议、错误的诊断和有缺陷的信息本身并不包括在这一指令中。然而，重要的是，在提供服务时使用的有缺陷产品造成的损害，将根据产品责任指令获得赔偿（Grubb和Howells，2007年）因此，机器人的许多行为都属于这个指令的范围，包括存储在有形媒介上的软件。 这意味着，如果消费者的汽车由于软件故障而导致事故，或者病人由于软件故障而遭受了错误剂量的辐射，可以根据产品责任指令向软件生产者提出索赔(Wuyts，2014，第5页)。但是，当通过Internet提供软件（所谓的非嵌入式软件）时，潜在的缺陷不在本指令的范围之内，因此需要有关数字内容供应商责任的特定指令。</w:t>
      </w:r>
    </w:p>
    <w:p>
      <w:pPr>
        <w:spacing w:line="360" w:lineRule="auto"/>
        <w:rPr>
          <w:rFonts w:ascii="宋体" w:hAnsi="宋体"/>
        </w:rPr>
      </w:pPr>
      <w:r>
        <w:rPr>
          <w:rFonts w:hint="eastAsia" w:ascii="宋体" w:hAnsi="宋体"/>
        </w:rPr>
        <w:t>就产品安全法而言，关于一般产品安全的第2001 / 95号指令第2(1)条界定产品安全制度的范围，包括已经提供给消费者使用或可能提供给消费者使用的任何产品，包括在提供服务的情况下。然而，这并不包括服务的安全性(Weatherill，2013，第282页)。 因此，应由欧盟成员国通过制定服务安全标准的立法，这在技术广泛发展时期并不是首选的解决方案。例如，需要对现有安全法规的适用性进行分析，以了解基于软件的产品功能，这些功能在交付后可以进行越来越多的修改(WDMA，2016，第12页)。</w:t>
      </w:r>
    </w:p>
    <w:p>
      <w:pPr>
        <w:spacing w:line="360" w:lineRule="auto"/>
        <w:rPr>
          <w:rFonts w:ascii="宋体" w:hAnsi="宋体"/>
        </w:rPr>
      </w:pPr>
      <w:r>
        <w:rPr>
          <w:rFonts w:hint="eastAsia" w:ascii="宋体" w:hAnsi="宋体"/>
        </w:rPr>
        <w:t>此外，关于无人机，欧盟委员会早在2014年就呼吁制定“严格标准”，涵盖安全、保险和责任等方面(新闻稿 IP-14-384)。 欧洲大约有2500名小型民用无人机操作员，比世界其他地区的总和还要多。 在过去的几年里，在欧盟各地出现了在农业、能源、监控基础设施、摄影和其他行业制造和使用无人机的企业(Stupp，2015; Michalopoulos，2016)。这一领域的监管工作委托给欧洲航空安全局(EASA)，该机构正在制定必要的安全要求，以及明确的责任和保险框架(North，2014年; Henshon，2014年; Mensinger，2015年)。 欧洲议会交通委员会通过了一份报告(2014 / 2243) ，呼吁欧洲，尽最大努力稳固其在该领域的强大竞争地位。在这方面，欧盟层面的协调规则将受到欢迎，以保障无人机产业的单一市场。</w:t>
      </w:r>
    </w:p>
    <w:p>
      <w:pPr>
        <w:spacing w:line="360" w:lineRule="auto"/>
        <w:rPr>
          <w:rFonts w:ascii="宋体" w:hAnsi="宋体"/>
        </w:rPr>
      </w:pPr>
      <w:r>
        <w:rPr>
          <w:rFonts w:hint="eastAsia" w:ascii="宋体" w:hAnsi="宋体"/>
        </w:rPr>
        <w:t>然而，还必须要了解，这些系统越是自动化，它们在其他行为者手中就越不能被认为是简单的工具(欧盟委员会，行动计划，2014年，第59页) ，而且过于严格的监管，期待完美的而不是可接受的机器人行为，可能会阻碍制造商在创新上的投资，如自动驾驶汽车，无人机和自动化机器(Richards和Smart，2013； Chopra和White，2011)。因此，考虑到所有相关利益，我们再次需要明智的监管。</w:t>
      </w:r>
    </w:p>
    <w:p>
      <w:pPr>
        <w:spacing w:line="360" w:lineRule="auto"/>
        <w:rPr>
          <w:rFonts w:ascii="宋体" w:hAnsi="宋体"/>
        </w:rPr>
      </w:pPr>
      <w:r>
        <w:rPr>
          <w:rFonts w:hint="eastAsia" w:ascii="宋体" w:hAnsi="宋体"/>
        </w:rPr>
        <w:t>虽然人工智能可以模仿人类的工作，以及承担人类的法律责任时，问题也出现了，机器人是否将有权起诉，被起诉，并作为目击者呢。目前还不可能起诉机器人，因为它们被视为财产，就像一把雨伞。智能对象不具有合法身份，因此不能起诉或被起诉。 如果机器人造成伤害，受害方必须起诉它的主人。 然而，将机器人与公司相比较，出于程序上的目的，在很长的历史上，公司也没有被视为与人类所有人分开的法人实体（Abbott和Sarch，2019年）。 然而，随着时间的推移，立法者和法院放弃了将公司仅仅视为财产的模式，并赋予公司独立的人的特质，使公司能够起诉和被起诉。就机器人而言，则需要确定它们是否更像和雇员、孩子、动物、分包商或其他东西(Michalski，2018，第1021页)。</w:t>
      </w:r>
    </w:p>
    <w:p>
      <w:pPr>
        <w:pStyle w:val="5"/>
        <w:spacing w:before="163"/>
        <w:ind w:left="240" w:right="240"/>
        <w:rPr>
          <w:rFonts w:ascii="宋体" w:hAnsi="宋体" w:eastAsia="宋体"/>
          <w:b/>
          <w:sz w:val="27"/>
          <w:szCs w:val="27"/>
        </w:rPr>
      </w:pPr>
      <w:bookmarkStart w:id="635" w:name="_Toc41818942"/>
      <w:bookmarkEnd w:id="635"/>
      <w:bookmarkStart w:id="636" w:name="_Toc14803"/>
      <w:bookmarkStart w:id="637" w:name="_Toc42267499"/>
      <w:bookmarkStart w:id="638" w:name="_Toc41753305"/>
      <w:r>
        <w:rPr>
          <w:rFonts w:hint="eastAsia"/>
          <w:b/>
          <w:bCs w:val="0"/>
        </w:rPr>
        <w:t>结论和准则</w:t>
      </w:r>
      <w:bookmarkEnd w:id="636"/>
      <w:bookmarkEnd w:id="637"/>
      <w:bookmarkEnd w:id="638"/>
    </w:p>
    <w:p>
      <w:pPr>
        <w:spacing w:line="360" w:lineRule="auto"/>
        <w:rPr>
          <w:rFonts w:ascii="宋体" w:hAnsi="宋体"/>
        </w:rPr>
      </w:pPr>
      <w:r>
        <w:rPr>
          <w:rFonts w:hint="eastAsia" w:ascii="宋体" w:hAnsi="宋体"/>
        </w:rPr>
        <w:t>人工智能无疑具有改善我们生活的潜力。事实上，这种情况已经发生了，但随着任何新技术的采用，人工智能进入我们的生活并不是一帆风顺。 我们在这里回顾了一些较为明显的社会和法律挑战，但我们对这些挑战没有做好充分准备。特别是，我们回顾了传统的社会困境，在这种困境中，我们发现自己在什么对我们是最好的，什么对我们周围的人是最好的，对整个社会是最好的之间左右为难。在这种情况下，我们很难做出正确的决定，现在我们必须制造出能够或多或少自我训练的机器，让它们也能做出正确的决定。关键的问题是，我们是否期望人工智能是亲社会的，或者我们是否期望它致力于满足个人、所有者或其所属公司的需求。“我的无人驾驶汽车可以杀死我来拯救其他人吗?”这就把两难的处境说到了点子上。相对来说，不假思索地回答“是”是比较容易和高尚的，但是谁会真的想要一辆可能决定杀死自己来拯救其他陌生人的汽车呢。 Bonnefon 等人(2016年)的研究表明，不是很多，当然取决于一些细节，比如乘客可能是谁，还有多少人可能获救。但抛开这些考虑，其中一辆这样的车不太可能出现在任何愿望清单的首位。当然，有很多类似的情况都具有社会困境的相同特征，对于我们是否希望人工智能是亲社会的这个问题，肯定没有简单或普遍有效的答案。 通常情况下，这取决于具体情况，也取决于任何一项决定所造成的法律环境。</w:t>
      </w:r>
    </w:p>
    <w:p>
      <w:pPr>
        <w:spacing w:line="360" w:lineRule="auto"/>
        <w:rPr>
          <w:rFonts w:ascii="宋体" w:hAnsi="宋体"/>
        </w:rPr>
      </w:pPr>
      <w:r>
        <w:rPr>
          <w:rFonts w:hint="eastAsia" w:ascii="宋体" w:hAnsi="宋体"/>
        </w:rPr>
        <w:t>事实上，社会和法律方面的挑战往往是交织在一起的，考虑到这一点，我们也对后者进行了一些回顾。随着行业和技术日新月异的变化，所有相关的利益相关者都必须全面考虑，社会是否能同样快速地适应这种发展，人们是否能发展必要的工作技能。管一些专家声称欧盟可能会过快通过有关数字化产业的立法，但由于尚不清楚智能产业究竟会如何发展，但也有专家呼吁立即做出相应，避免个别国家采取不同的立法活动。自动化在很多方面都是有意义的，因此得到监管支持是合理的。然而，这并不意味着总是有必要匆忙制定新法规，只要修改现有法规就足够了。</w:t>
      </w:r>
    </w:p>
    <w:p>
      <w:pPr>
        <w:rPr>
          <w:rFonts w:ascii="等线" w:hAnsi="等线" w:eastAsia="等线"/>
          <w:sz w:val="21"/>
          <w:szCs w:val="21"/>
        </w:rPr>
      </w:pPr>
      <w:r>
        <w:rPr>
          <w:rFonts w:hint="eastAsia" w:ascii="宋体" w:hAnsi="宋体"/>
        </w:rPr>
        <w:t>在审查社会和法律方面的挑战时，我们提出以下一套准则</w:t>
      </w:r>
      <w:r>
        <w:rPr>
          <w:rFonts w:hint="eastAsia"/>
        </w:rPr>
        <w:t>:</w:t>
      </w:r>
    </w:p>
    <w:p>
      <w:pPr>
        <w:widowControl w:val="0"/>
        <w:spacing w:line="360" w:lineRule="auto"/>
        <w:ind w:firstLine="480" w:firstLineChars="200"/>
        <w:rPr>
          <w:rFonts w:ascii="宋体" w:hAnsi="宋体"/>
        </w:rPr>
      </w:pPr>
      <w:r>
        <w:rPr>
          <w:rFonts w:hint="eastAsia" w:ascii="宋体" w:hAnsi="宋体"/>
        </w:rPr>
        <w:t>提高所有职业和年龄群体的劳动力的数字技能需要有相关财政支持的公共措施。</w:t>
      </w:r>
    </w:p>
    <w:p>
      <w:pPr>
        <w:widowControl w:val="0"/>
        <w:spacing w:line="360" w:lineRule="auto"/>
        <w:ind w:firstLine="480" w:firstLineChars="200"/>
        <w:rPr>
          <w:rFonts w:ascii="宋体" w:hAnsi="宋体"/>
        </w:rPr>
      </w:pPr>
      <w:r>
        <w:rPr>
          <w:rFonts w:hint="eastAsia" w:ascii="宋体" w:hAnsi="宋体"/>
        </w:rPr>
        <w:t>自主物品营销的严格责任，声称有必要保护社会免受机器人化的危害，事实上，这阻碍了在这一领域的投资，从而降低了机器人化使社会更安全的潜力。 这可以被认为是在将人工智能引入新应用方面的主要监管悖论。</w:t>
      </w:r>
    </w:p>
    <w:p>
      <w:pPr>
        <w:spacing w:line="360" w:lineRule="auto"/>
        <w:ind w:firstLine="480" w:firstLineChars="200"/>
        <w:rPr>
          <w:rFonts w:ascii="宋体" w:hAnsi="宋体"/>
        </w:rPr>
      </w:pPr>
      <w:r>
        <w:rPr>
          <w:rFonts w:hint="eastAsia" w:ascii="宋体" w:hAnsi="宋体"/>
        </w:rPr>
        <w:t>（3）在自动驾驶汽车进入道路之前，法律需要明确规定责任问题，这样就不会让用户在法庭上搜索并起诉责任实体。</w:t>
      </w:r>
    </w:p>
    <w:p>
      <w:pPr>
        <w:spacing w:line="360" w:lineRule="auto"/>
        <w:ind w:firstLine="480" w:firstLineChars="200"/>
        <w:rPr>
          <w:rFonts w:ascii="宋体" w:hAnsi="宋体"/>
        </w:rPr>
      </w:pPr>
      <w:r>
        <w:rPr>
          <w:rFonts w:hint="eastAsia" w:ascii="宋体" w:hAnsi="宋体"/>
        </w:rPr>
        <w:t>（4）必须要有用于记录智能对象的功能并帮助确定潜在故障情况下的责任的黑匣子。</w:t>
      </w:r>
    </w:p>
    <w:p>
      <w:pPr>
        <w:spacing w:line="360" w:lineRule="auto"/>
        <w:ind w:firstLine="480" w:firstLineChars="200"/>
        <w:rPr>
          <w:rFonts w:ascii="宋体" w:hAnsi="宋体"/>
        </w:rPr>
      </w:pPr>
      <w:r>
        <w:rPr>
          <w:rFonts w:hint="eastAsia" w:ascii="宋体" w:hAnsi="宋体"/>
        </w:rPr>
        <w:t>（5）没有细则。应该告知用户， AI 在紧急情况下会如何反应。</w:t>
      </w:r>
    </w:p>
    <w:p>
      <w:pPr>
        <w:spacing w:line="360" w:lineRule="auto"/>
        <w:ind w:firstLine="480" w:firstLineChars="200"/>
        <w:rPr>
          <w:rFonts w:ascii="宋体" w:hAnsi="宋体"/>
        </w:rPr>
      </w:pPr>
      <w:r>
        <w:rPr>
          <w:rFonts w:hint="eastAsia" w:ascii="宋体" w:hAnsi="宋体"/>
        </w:rPr>
        <w:t>（6）最后但并非最不重要的，关闭按钮应该是容易使用的。用户应保留自行决定的权利。</w:t>
      </w:r>
    </w:p>
    <w:p>
      <w:pPr>
        <w:spacing w:line="360" w:lineRule="auto"/>
        <w:rPr>
          <w:rFonts w:ascii="宋体" w:hAnsi="宋体"/>
        </w:rPr>
      </w:pPr>
      <w:r>
        <w:rPr>
          <w:rFonts w:hint="eastAsia" w:ascii="宋体" w:hAnsi="宋体"/>
        </w:rPr>
        <w:t>我们希望，上述审查和指导方针将有助于成功地减轻人工智能带来的社会和法律挑战。</w:t>
      </w:r>
      <w:bookmarkStart w:id="639" w:name="_Toc41818943"/>
      <w:bookmarkEnd w:id="639"/>
    </w:p>
    <w:p>
      <w:pPr>
        <w:snapToGrid/>
        <w:spacing w:line="240" w:lineRule="auto"/>
        <w:ind w:firstLine="0"/>
        <w:jc w:val="left"/>
        <w:rPr>
          <w:rFonts w:ascii="黑体" w:eastAsia="黑体"/>
          <w:kern w:val="44"/>
          <w:sz w:val="30"/>
          <w:szCs w:val="30"/>
        </w:rPr>
      </w:pPr>
    </w:p>
    <w:p>
      <w:r>
        <w:rPr>
          <w:rFonts w:hint="eastAsia" w:ascii="宋体" w:hAnsi="宋体"/>
        </w:rPr>
        <w:t>原文出处：</w:t>
      </w:r>
      <w:r>
        <w:t>https://www.nature.com/articles/s41599-019-0278-x</w:t>
      </w:r>
    </w:p>
    <w:p/>
    <w:sectPr>
      <w:footerReference r:id="rId20" w:type="default"/>
      <w:pgSz w:w="11906" w:h="16838"/>
      <w:pgMar w:top="1985" w:right="1418" w:bottom="1418" w:left="1418" w:header="1418" w:footer="1134" w:gutter="0"/>
      <w:pgNumType w:fmt="decimal" w:start="1"/>
      <w:cols w:space="720" w:num="1"/>
      <w:docGrid w:linePitch="326" w:charSpace="-20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仿宋_GB2312">
    <w:altName w:val="仿宋"/>
    <w:panose1 w:val="00000000000000000000"/>
    <w:charset w:val="86"/>
    <w:family w:val="modern"/>
    <w:pitch w:val="default"/>
    <w:sig w:usb0="00000000" w:usb1="00000000" w:usb2="00000000" w:usb3="00000000" w:csb0="00040000" w:csb1="00000000"/>
  </w:font>
  <w:font w:name="等线 Light">
    <w:panose1 w:val="02010600030101010101"/>
    <w:charset w:val="86"/>
    <w:family w:val="auto"/>
    <w:pitch w:val="default"/>
    <w:sig w:usb0="A00002BF" w:usb1="38CF7CFA" w:usb2="00000016" w:usb3="00000000" w:csb0="0004000F" w:csb1="00000000"/>
  </w:font>
  <w:font w:name="华文行楷">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Fira Code">
    <w:altName w:val="Segoe Print"/>
    <w:panose1 w:val="00000000000000000000"/>
    <w:charset w:val="00"/>
    <w:family w:val="auto"/>
    <w:pitch w:val="default"/>
    <w:sig w:usb0="00000000" w:usb1="00000000" w:usb2="00000000" w:usb3="00000000" w:csb0="00000000" w:csb1="00000000"/>
  </w:font>
  <w:font w:name="Adobe 宋体 Std L">
    <w:panose1 w:val="02020300000000000000"/>
    <w:charset w:val="86"/>
    <w:family w:val="roman"/>
    <w:pitch w:val="default"/>
    <w:sig w:usb0="00000001" w:usb1="0A0F1810" w:usb2="00000016" w:usb3="00000000" w:csb0="00060007"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pPr>
    <w:r>
      <w:rPr>
        <w:sz w:val="18"/>
      </w:rPr>
      <w:pict>
        <v:shape id="_x0000_s3074" o:spid="_x0000_s3074"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jc w:val="center"/>
      <w:rPr>
        <w:rFonts w:ascii="宋体" w:hAnsi="宋体"/>
      </w:rPr>
    </w:pPr>
    <w:r>
      <w:rPr>
        <w:rFonts w:ascii="宋体" w:hAnsi="宋体"/>
      </w:rPr>
      <w:t xml:space="preserve">- </w:t>
    </w:r>
    <w:r>
      <w:fldChar w:fldCharType="begin"/>
    </w:r>
    <w:r>
      <w:instrText xml:space="preserve"> PAGE </w:instrText>
    </w:r>
    <w:r>
      <w:fldChar w:fldCharType="separate"/>
    </w:r>
    <w:r>
      <w:t>V</w:t>
    </w:r>
    <w:r>
      <w:fldChar w:fldCharType="end"/>
    </w:r>
    <w:r>
      <w:rPr>
        <w:rFonts w:ascii="宋体" w:hAnsi="宋体"/>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jc w:val="center"/>
      <w:rPr>
        <w:rFonts w:ascii="宋体" w:hAnsi="宋体"/>
      </w:rPr>
    </w:pPr>
    <w:r>
      <w:rPr>
        <w:rFonts w:ascii="宋体" w:hAnsi="宋体"/>
      </w:rPr>
      <w:t xml:space="preserve">- </w:t>
    </w:r>
    <w:r>
      <w:fldChar w:fldCharType="begin"/>
    </w:r>
    <w:r>
      <w:instrText xml:space="preserve"> PAGE </w:instrText>
    </w:r>
    <w:r>
      <w:fldChar w:fldCharType="separate"/>
    </w:r>
    <w:r>
      <w:t>V</w:t>
    </w:r>
    <w:r>
      <w:fldChar w:fldCharType="end"/>
    </w:r>
    <w:r>
      <w:rPr>
        <w:rFonts w:ascii="宋体" w:hAnsi="宋体"/>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before="120" w:after="240"/>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eastAsia"/>
        <w:lang w:eastAsia="zh-CN"/>
      </w:rPr>
    </w:pPr>
    <w:r>
      <w:rPr>
        <w:rFonts w:hint="eastAsia"/>
        <w:lang w:eastAsia="zh-CN"/>
      </w:rPr>
      <w:tab/>
    </w:r>
    <w:r>
      <w:rPr>
        <w:rFonts w:hint="eastAsia"/>
        <w:lang w:eastAsia="zh-CN"/>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240"/>
      <w:ind w:firstLine="0"/>
      <w:jc w:val="left"/>
    </w:pPr>
    <w:r>
      <w:rPr>
        <w:rFonts w:hint="eastAsia"/>
      </w:rPr>
      <w:t xml:space="preserve">沈阳建筑大学本科毕业设计 </w:t>
    </w:r>
    <w:r>
      <w:t xml:space="preserve">                                  </w:t>
    </w:r>
    <w:r>
      <w:rPr>
        <w:rFonts w:hint="eastAsia"/>
      </w:rPr>
      <w:t>基于uni-app的论坛App设计与实现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240"/>
      <w:ind w:firstLine="0"/>
      <w:jc w:val="left"/>
    </w:pPr>
    <w:r>
      <w:rPr>
        <w:rFonts w:hint="eastAsia"/>
      </w:rPr>
      <w:t xml:space="preserve">沈阳建筑大学本科毕业设计 </w:t>
    </w:r>
    <w:r>
      <w:t xml:space="preserve">                                  </w:t>
    </w:r>
    <w:r>
      <w:rPr>
        <w:rFonts w:hint="eastAsia"/>
      </w:rPr>
      <w:t>基于uni-app的论坛App设计与实现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240"/>
      <w:ind w:firstLine="400"/>
    </w:pPr>
    <w:r>
      <w:rPr>
        <w:rFonts w:hint="eastAsia"/>
      </w:rPr>
      <w:t>大连理工大学毕业设计（论文）格式规范</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240"/>
      <w:ind w:firstLine="40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240"/>
      <w:ind w:firstLine="0"/>
      <w:jc w:val="left"/>
    </w:pPr>
    <w:r>
      <w:rPr>
        <w:rFonts w:hint="eastAsia"/>
      </w:rPr>
      <w:t xml:space="preserve">沈阳建筑大学本科毕业设计 </w:t>
    </w:r>
    <w:r>
      <w:t xml:space="preserve">                                  </w:t>
    </w:r>
    <w:r>
      <w:rPr>
        <w:rFonts w:hint="eastAsia"/>
      </w:rPr>
      <w:t>基于uni-app的论坛App设计与实现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FFEFFD"/>
    <w:multiLevelType w:val="singleLevel"/>
    <w:tmpl w:val="90FFEFFD"/>
    <w:lvl w:ilvl="0" w:tentative="0">
      <w:start w:val="1"/>
      <w:numFmt w:val="decimal"/>
      <w:suff w:val="nothing"/>
      <w:lvlText w:val="（%1）"/>
      <w:lvlJc w:val="left"/>
    </w:lvl>
  </w:abstractNum>
  <w:abstractNum w:abstractNumId="1">
    <w:nsid w:val="A6F7BDCA"/>
    <w:multiLevelType w:val="singleLevel"/>
    <w:tmpl w:val="A6F7BDCA"/>
    <w:lvl w:ilvl="0" w:tentative="0">
      <w:start w:val="1"/>
      <w:numFmt w:val="decimal"/>
      <w:suff w:val="nothing"/>
      <w:lvlText w:val="（%1）"/>
      <w:lvlJc w:val="left"/>
    </w:lvl>
  </w:abstractNum>
  <w:abstractNum w:abstractNumId="2">
    <w:nsid w:val="AD7F44B9"/>
    <w:multiLevelType w:val="singleLevel"/>
    <w:tmpl w:val="AD7F44B9"/>
    <w:lvl w:ilvl="0" w:tentative="0">
      <w:start w:val="1"/>
      <w:numFmt w:val="decimal"/>
      <w:suff w:val="nothing"/>
      <w:lvlText w:val="（%1）"/>
      <w:lvlJc w:val="left"/>
    </w:lvl>
  </w:abstractNum>
  <w:abstractNum w:abstractNumId="3">
    <w:nsid w:val="AF52D412"/>
    <w:multiLevelType w:val="singleLevel"/>
    <w:tmpl w:val="AF52D412"/>
    <w:lvl w:ilvl="0" w:tentative="0">
      <w:start w:val="1"/>
      <w:numFmt w:val="decimal"/>
      <w:suff w:val="nothing"/>
      <w:lvlText w:val="（%1）"/>
      <w:lvlJc w:val="left"/>
    </w:lvl>
  </w:abstractNum>
  <w:abstractNum w:abstractNumId="4">
    <w:nsid w:val="BB404B33"/>
    <w:multiLevelType w:val="singleLevel"/>
    <w:tmpl w:val="BB404B33"/>
    <w:lvl w:ilvl="0" w:tentative="0">
      <w:start w:val="1"/>
      <w:numFmt w:val="decimal"/>
      <w:suff w:val="space"/>
      <w:lvlText w:val="[%1]"/>
      <w:lvlJc w:val="left"/>
    </w:lvl>
  </w:abstractNum>
  <w:abstractNum w:abstractNumId="5">
    <w:nsid w:val="FD5AE719"/>
    <w:multiLevelType w:val="singleLevel"/>
    <w:tmpl w:val="FD5AE719"/>
    <w:lvl w:ilvl="0" w:tentative="0">
      <w:start w:val="1"/>
      <w:numFmt w:val="decimal"/>
      <w:suff w:val="nothing"/>
      <w:lvlText w:val="（%1）"/>
      <w:lvlJc w:val="left"/>
    </w:lvl>
  </w:abstractNum>
  <w:abstractNum w:abstractNumId="6">
    <w:nsid w:val="15650A4F"/>
    <w:multiLevelType w:val="singleLevel"/>
    <w:tmpl w:val="15650A4F"/>
    <w:lvl w:ilvl="0" w:tentative="0">
      <w:start w:val="1"/>
      <w:numFmt w:val="decimal"/>
      <w:suff w:val="nothing"/>
      <w:lvlText w:val="（%1）"/>
      <w:lvlJc w:val="left"/>
    </w:lvl>
  </w:abstractNum>
  <w:abstractNum w:abstractNumId="7">
    <w:nsid w:val="1A043595"/>
    <w:multiLevelType w:val="multilevel"/>
    <w:tmpl w:val="1A043595"/>
    <w:lvl w:ilvl="0" w:tentative="0">
      <w:start w:val="1"/>
      <w:numFmt w:val="decimalEnclosedCircle"/>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21D883CC"/>
    <w:multiLevelType w:val="singleLevel"/>
    <w:tmpl w:val="21D883CC"/>
    <w:lvl w:ilvl="0" w:tentative="0">
      <w:start w:val="1"/>
      <w:numFmt w:val="decimal"/>
      <w:suff w:val="nothing"/>
      <w:lvlText w:val="（%1）"/>
      <w:lvlJc w:val="left"/>
    </w:lvl>
  </w:abstractNum>
  <w:abstractNum w:abstractNumId="9">
    <w:nsid w:val="27D1F768"/>
    <w:multiLevelType w:val="singleLevel"/>
    <w:tmpl w:val="27D1F768"/>
    <w:lvl w:ilvl="0" w:tentative="0">
      <w:start w:val="1"/>
      <w:numFmt w:val="decimal"/>
      <w:suff w:val="nothing"/>
      <w:lvlText w:val="（%1）"/>
      <w:lvlJc w:val="left"/>
    </w:lvl>
  </w:abstractNum>
  <w:abstractNum w:abstractNumId="10">
    <w:nsid w:val="2E2B6318"/>
    <w:multiLevelType w:val="singleLevel"/>
    <w:tmpl w:val="2E2B6318"/>
    <w:lvl w:ilvl="0" w:tentative="0">
      <w:start w:val="1"/>
      <w:numFmt w:val="decimal"/>
      <w:suff w:val="nothing"/>
      <w:lvlText w:val="（%1）"/>
      <w:lvlJc w:val="left"/>
    </w:lvl>
  </w:abstractNum>
  <w:abstractNum w:abstractNumId="11">
    <w:nsid w:val="3CAC6198"/>
    <w:multiLevelType w:val="singleLevel"/>
    <w:tmpl w:val="3CAC6198"/>
    <w:lvl w:ilvl="0" w:tentative="0">
      <w:start w:val="4"/>
      <w:numFmt w:val="decimal"/>
      <w:suff w:val="nothing"/>
      <w:lvlText w:val="（%1）"/>
      <w:lvlJc w:val="left"/>
    </w:lvl>
  </w:abstractNum>
  <w:abstractNum w:abstractNumId="12">
    <w:nsid w:val="5710435A"/>
    <w:multiLevelType w:val="multilevel"/>
    <w:tmpl w:val="5710435A"/>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57AE92C3"/>
    <w:multiLevelType w:val="singleLevel"/>
    <w:tmpl w:val="57AE92C3"/>
    <w:lvl w:ilvl="0" w:tentative="0">
      <w:start w:val="1"/>
      <w:numFmt w:val="decimal"/>
      <w:suff w:val="nothing"/>
      <w:lvlText w:val="（%1）"/>
      <w:lvlJc w:val="left"/>
    </w:lvl>
  </w:abstractNum>
  <w:abstractNum w:abstractNumId="14">
    <w:nsid w:val="67769DB2"/>
    <w:multiLevelType w:val="singleLevel"/>
    <w:tmpl w:val="67769DB2"/>
    <w:lvl w:ilvl="0" w:tentative="0">
      <w:start w:val="1"/>
      <w:numFmt w:val="decimal"/>
      <w:suff w:val="nothing"/>
      <w:lvlText w:val="（%1）"/>
      <w:lvlJc w:val="left"/>
    </w:lvl>
  </w:abstractNum>
  <w:num w:numId="1">
    <w:abstractNumId w:val="11"/>
  </w:num>
  <w:num w:numId="2">
    <w:abstractNumId w:val="12"/>
  </w:num>
  <w:num w:numId="3">
    <w:abstractNumId w:val="9"/>
  </w:num>
  <w:num w:numId="4">
    <w:abstractNumId w:val="3"/>
  </w:num>
  <w:num w:numId="5">
    <w:abstractNumId w:val="7"/>
  </w:num>
  <w:num w:numId="6">
    <w:abstractNumId w:val="10"/>
  </w:num>
  <w:num w:numId="7">
    <w:abstractNumId w:val="5"/>
  </w:num>
  <w:num w:numId="8">
    <w:abstractNumId w:val="6"/>
  </w:num>
  <w:num w:numId="9">
    <w:abstractNumId w:val="1"/>
  </w:num>
  <w:num w:numId="10">
    <w:abstractNumId w:val="13"/>
  </w:num>
  <w:num w:numId="11">
    <w:abstractNumId w:val="0"/>
  </w:num>
  <w:num w:numId="12">
    <w:abstractNumId w:val="14"/>
  </w:num>
  <w:num w:numId="13">
    <w:abstractNumId w:val="8"/>
  </w:num>
  <w:num w:numId="14">
    <w:abstractNumId w:val="2"/>
  </w:num>
  <w:num w:numId="1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一笑">
    <w15:presenceInfo w15:providerId="None" w15:userId="一笑"/>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val="1"/>
  <w:bordersDoNotSurroundHeader w:val="0"/>
  <w:bordersDoNotSurroundFooter w:val="0"/>
  <w:doNotTrackMoves/>
  <w:attachedTemplate r:id="rId1"/>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hdrShapeDefaults>
    <o:shapelayout v:ext="edit">
      <o:idmap v:ext="edit" data="3"/>
    </o:shapelayout>
  </w:hdrShapeDefaults>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B6429"/>
    <w:rsid w:val="00015216"/>
    <w:rsid w:val="00017EBA"/>
    <w:rsid w:val="00022EEB"/>
    <w:rsid w:val="000265A0"/>
    <w:rsid w:val="00026B0C"/>
    <w:rsid w:val="00031363"/>
    <w:rsid w:val="00031563"/>
    <w:rsid w:val="000357C6"/>
    <w:rsid w:val="000402E7"/>
    <w:rsid w:val="00041DCE"/>
    <w:rsid w:val="00043CB4"/>
    <w:rsid w:val="00050265"/>
    <w:rsid w:val="00052596"/>
    <w:rsid w:val="00060622"/>
    <w:rsid w:val="00063C50"/>
    <w:rsid w:val="00067CA5"/>
    <w:rsid w:val="0007267C"/>
    <w:rsid w:val="0007376F"/>
    <w:rsid w:val="00076B63"/>
    <w:rsid w:val="00076C21"/>
    <w:rsid w:val="00077B8B"/>
    <w:rsid w:val="00093572"/>
    <w:rsid w:val="000A1220"/>
    <w:rsid w:val="000A18BC"/>
    <w:rsid w:val="000A548C"/>
    <w:rsid w:val="000B0DB2"/>
    <w:rsid w:val="000B419C"/>
    <w:rsid w:val="000B61E2"/>
    <w:rsid w:val="000B7870"/>
    <w:rsid w:val="000D6211"/>
    <w:rsid w:val="000D7A3F"/>
    <w:rsid w:val="000E120F"/>
    <w:rsid w:val="000E52D0"/>
    <w:rsid w:val="000E6C18"/>
    <w:rsid w:val="000F0F05"/>
    <w:rsid w:val="000F7A2A"/>
    <w:rsid w:val="00106A9C"/>
    <w:rsid w:val="00110213"/>
    <w:rsid w:val="001136EC"/>
    <w:rsid w:val="001145AD"/>
    <w:rsid w:val="001151CF"/>
    <w:rsid w:val="00115FCC"/>
    <w:rsid w:val="00122CCE"/>
    <w:rsid w:val="001238B2"/>
    <w:rsid w:val="0012466E"/>
    <w:rsid w:val="0013060A"/>
    <w:rsid w:val="00135587"/>
    <w:rsid w:val="0014098E"/>
    <w:rsid w:val="00141AC5"/>
    <w:rsid w:val="001469DD"/>
    <w:rsid w:val="00146F8A"/>
    <w:rsid w:val="00151E13"/>
    <w:rsid w:val="001520B6"/>
    <w:rsid w:val="0015325B"/>
    <w:rsid w:val="001549EE"/>
    <w:rsid w:val="00155B98"/>
    <w:rsid w:val="001614B6"/>
    <w:rsid w:val="00175670"/>
    <w:rsid w:val="00176877"/>
    <w:rsid w:val="00186172"/>
    <w:rsid w:val="00187308"/>
    <w:rsid w:val="001973E4"/>
    <w:rsid w:val="001A27A6"/>
    <w:rsid w:val="001A367D"/>
    <w:rsid w:val="001A56D0"/>
    <w:rsid w:val="001A5B55"/>
    <w:rsid w:val="001A6DD1"/>
    <w:rsid w:val="001A6F1D"/>
    <w:rsid w:val="001A753E"/>
    <w:rsid w:val="001B046B"/>
    <w:rsid w:val="001B2D33"/>
    <w:rsid w:val="001C7552"/>
    <w:rsid w:val="001D21BE"/>
    <w:rsid w:val="001D4C91"/>
    <w:rsid w:val="001D7DEF"/>
    <w:rsid w:val="001E37FE"/>
    <w:rsid w:val="001E491F"/>
    <w:rsid w:val="001E6A6D"/>
    <w:rsid w:val="001E6E1D"/>
    <w:rsid w:val="001F207C"/>
    <w:rsid w:val="001F2C73"/>
    <w:rsid w:val="0020133F"/>
    <w:rsid w:val="00206D2E"/>
    <w:rsid w:val="00214606"/>
    <w:rsid w:val="0021465A"/>
    <w:rsid w:val="00216AB4"/>
    <w:rsid w:val="00220CA1"/>
    <w:rsid w:val="00222BF6"/>
    <w:rsid w:val="00223E3D"/>
    <w:rsid w:val="00224DB3"/>
    <w:rsid w:val="002253D6"/>
    <w:rsid w:val="00226D7C"/>
    <w:rsid w:val="00237C70"/>
    <w:rsid w:val="00240133"/>
    <w:rsid w:val="0024551E"/>
    <w:rsid w:val="00251ABC"/>
    <w:rsid w:val="002528F4"/>
    <w:rsid w:val="002534CF"/>
    <w:rsid w:val="00256337"/>
    <w:rsid w:val="00256989"/>
    <w:rsid w:val="002600EE"/>
    <w:rsid w:val="00260DBB"/>
    <w:rsid w:val="00260DC8"/>
    <w:rsid w:val="00265D27"/>
    <w:rsid w:val="00270CDB"/>
    <w:rsid w:val="00283FF0"/>
    <w:rsid w:val="0029300B"/>
    <w:rsid w:val="00297184"/>
    <w:rsid w:val="002A0209"/>
    <w:rsid w:val="002A1C0B"/>
    <w:rsid w:val="002A5540"/>
    <w:rsid w:val="002A687F"/>
    <w:rsid w:val="002B060D"/>
    <w:rsid w:val="002B08C7"/>
    <w:rsid w:val="002B5998"/>
    <w:rsid w:val="002B5C25"/>
    <w:rsid w:val="002B7645"/>
    <w:rsid w:val="002C6B6F"/>
    <w:rsid w:val="002C7516"/>
    <w:rsid w:val="002D7BD6"/>
    <w:rsid w:val="002F31CC"/>
    <w:rsid w:val="002F4E92"/>
    <w:rsid w:val="003062DA"/>
    <w:rsid w:val="00311753"/>
    <w:rsid w:val="00312E1C"/>
    <w:rsid w:val="00313098"/>
    <w:rsid w:val="0031756B"/>
    <w:rsid w:val="00323696"/>
    <w:rsid w:val="00327D9A"/>
    <w:rsid w:val="00334066"/>
    <w:rsid w:val="00335F74"/>
    <w:rsid w:val="00336DE3"/>
    <w:rsid w:val="00337E59"/>
    <w:rsid w:val="00342DDB"/>
    <w:rsid w:val="00352E9B"/>
    <w:rsid w:val="00355F2B"/>
    <w:rsid w:val="00361DBE"/>
    <w:rsid w:val="00371421"/>
    <w:rsid w:val="00371AC6"/>
    <w:rsid w:val="00372253"/>
    <w:rsid w:val="003767AC"/>
    <w:rsid w:val="00385739"/>
    <w:rsid w:val="00385BD0"/>
    <w:rsid w:val="00386767"/>
    <w:rsid w:val="003A222D"/>
    <w:rsid w:val="003A3E60"/>
    <w:rsid w:val="003A7A11"/>
    <w:rsid w:val="003B095C"/>
    <w:rsid w:val="003B148A"/>
    <w:rsid w:val="003B4742"/>
    <w:rsid w:val="003B509D"/>
    <w:rsid w:val="003B6429"/>
    <w:rsid w:val="003C1E11"/>
    <w:rsid w:val="003C2762"/>
    <w:rsid w:val="003C3BEB"/>
    <w:rsid w:val="003C454E"/>
    <w:rsid w:val="003E25F1"/>
    <w:rsid w:val="003E4509"/>
    <w:rsid w:val="003F1F07"/>
    <w:rsid w:val="003F2595"/>
    <w:rsid w:val="003F3F8E"/>
    <w:rsid w:val="003F4D69"/>
    <w:rsid w:val="003F59E9"/>
    <w:rsid w:val="003F6615"/>
    <w:rsid w:val="003F7ACF"/>
    <w:rsid w:val="004014FB"/>
    <w:rsid w:val="0041402D"/>
    <w:rsid w:val="00423BD1"/>
    <w:rsid w:val="00425398"/>
    <w:rsid w:val="004308CC"/>
    <w:rsid w:val="00435D73"/>
    <w:rsid w:val="0044097B"/>
    <w:rsid w:val="00441882"/>
    <w:rsid w:val="004421A6"/>
    <w:rsid w:val="00445509"/>
    <w:rsid w:val="00461560"/>
    <w:rsid w:val="004654F4"/>
    <w:rsid w:val="00465B72"/>
    <w:rsid w:val="00467FCD"/>
    <w:rsid w:val="00471B00"/>
    <w:rsid w:val="0047521F"/>
    <w:rsid w:val="00475690"/>
    <w:rsid w:val="00482B84"/>
    <w:rsid w:val="004873CE"/>
    <w:rsid w:val="00495E25"/>
    <w:rsid w:val="004B22BB"/>
    <w:rsid w:val="004C59AC"/>
    <w:rsid w:val="004D5D9E"/>
    <w:rsid w:val="004E6AF9"/>
    <w:rsid w:val="004F0162"/>
    <w:rsid w:val="004F4647"/>
    <w:rsid w:val="004F68B2"/>
    <w:rsid w:val="005018E9"/>
    <w:rsid w:val="00505E82"/>
    <w:rsid w:val="00516099"/>
    <w:rsid w:val="0052389A"/>
    <w:rsid w:val="00524A90"/>
    <w:rsid w:val="005274E1"/>
    <w:rsid w:val="00534320"/>
    <w:rsid w:val="005358BC"/>
    <w:rsid w:val="0053613E"/>
    <w:rsid w:val="00543BC7"/>
    <w:rsid w:val="00545CB9"/>
    <w:rsid w:val="0054660D"/>
    <w:rsid w:val="00554228"/>
    <w:rsid w:val="00555128"/>
    <w:rsid w:val="00555EE1"/>
    <w:rsid w:val="00556CFB"/>
    <w:rsid w:val="00560F6C"/>
    <w:rsid w:val="005650CE"/>
    <w:rsid w:val="00574CE2"/>
    <w:rsid w:val="00576F62"/>
    <w:rsid w:val="005826E7"/>
    <w:rsid w:val="00586099"/>
    <w:rsid w:val="00587697"/>
    <w:rsid w:val="00592C2B"/>
    <w:rsid w:val="00592E01"/>
    <w:rsid w:val="0059687F"/>
    <w:rsid w:val="0059701F"/>
    <w:rsid w:val="005A0793"/>
    <w:rsid w:val="005A16E1"/>
    <w:rsid w:val="005B000C"/>
    <w:rsid w:val="005B2BFF"/>
    <w:rsid w:val="005C0408"/>
    <w:rsid w:val="005C1685"/>
    <w:rsid w:val="005C4661"/>
    <w:rsid w:val="005C5B05"/>
    <w:rsid w:val="005D2EEB"/>
    <w:rsid w:val="005D3B5C"/>
    <w:rsid w:val="005D7A68"/>
    <w:rsid w:val="005E0EEA"/>
    <w:rsid w:val="005E1475"/>
    <w:rsid w:val="005E58F0"/>
    <w:rsid w:val="005E598A"/>
    <w:rsid w:val="005E79B5"/>
    <w:rsid w:val="005F2EFE"/>
    <w:rsid w:val="00602216"/>
    <w:rsid w:val="0061697C"/>
    <w:rsid w:val="00620509"/>
    <w:rsid w:val="006317A7"/>
    <w:rsid w:val="0064787D"/>
    <w:rsid w:val="006566D7"/>
    <w:rsid w:val="00667606"/>
    <w:rsid w:val="00674E38"/>
    <w:rsid w:val="00675872"/>
    <w:rsid w:val="00676020"/>
    <w:rsid w:val="006766EE"/>
    <w:rsid w:val="00690CB6"/>
    <w:rsid w:val="006951BF"/>
    <w:rsid w:val="00697F1C"/>
    <w:rsid w:val="006A4719"/>
    <w:rsid w:val="006B1F49"/>
    <w:rsid w:val="006C0DF1"/>
    <w:rsid w:val="006C127D"/>
    <w:rsid w:val="006C7AA4"/>
    <w:rsid w:val="006D2990"/>
    <w:rsid w:val="006D5C8D"/>
    <w:rsid w:val="006D7AF7"/>
    <w:rsid w:val="006E0E74"/>
    <w:rsid w:val="006E48A9"/>
    <w:rsid w:val="006E4B0D"/>
    <w:rsid w:val="006E4DEB"/>
    <w:rsid w:val="006F252A"/>
    <w:rsid w:val="006F480A"/>
    <w:rsid w:val="006F4AD3"/>
    <w:rsid w:val="0070457D"/>
    <w:rsid w:val="00705C11"/>
    <w:rsid w:val="0070748C"/>
    <w:rsid w:val="007110E8"/>
    <w:rsid w:val="00712AE8"/>
    <w:rsid w:val="0072125A"/>
    <w:rsid w:val="0072767F"/>
    <w:rsid w:val="00727692"/>
    <w:rsid w:val="0073135B"/>
    <w:rsid w:val="00734D1A"/>
    <w:rsid w:val="00747686"/>
    <w:rsid w:val="00751CBF"/>
    <w:rsid w:val="0076364D"/>
    <w:rsid w:val="00766621"/>
    <w:rsid w:val="00771865"/>
    <w:rsid w:val="00774C66"/>
    <w:rsid w:val="00774EE9"/>
    <w:rsid w:val="007A60DF"/>
    <w:rsid w:val="007B22BA"/>
    <w:rsid w:val="007B6C65"/>
    <w:rsid w:val="007C082E"/>
    <w:rsid w:val="007C18C4"/>
    <w:rsid w:val="007C1DFD"/>
    <w:rsid w:val="007C39D7"/>
    <w:rsid w:val="007D2D74"/>
    <w:rsid w:val="007E2C56"/>
    <w:rsid w:val="007E5501"/>
    <w:rsid w:val="007F3F65"/>
    <w:rsid w:val="00800BCC"/>
    <w:rsid w:val="00801C39"/>
    <w:rsid w:val="008052F5"/>
    <w:rsid w:val="0081029F"/>
    <w:rsid w:val="00810EF7"/>
    <w:rsid w:val="00811EEE"/>
    <w:rsid w:val="0081501D"/>
    <w:rsid w:val="008208BD"/>
    <w:rsid w:val="00822EA9"/>
    <w:rsid w:val="00823ABD"/>
    <w:rsid w:val="00826306"/>
    <w:rsid w:val="00827966"/>
    <w:rsid w:val="00833DA6"/>
    <w:rsid w:val="00846C35"/>
    <w:rsid w:val="00854369"/>
    <w:rsid w:val="0085615A"/>
    <w:rsid w:val="00857397"/>
    <w:rsid w:val="0085795F"/>
    <w:rsid w:val="00862AF2"/>
    <w:rsid w:val="0086394D"/>
    <w:rsid w:val="008649A4"/>
    <w:rsid w:val="008675DF"/>
    <w:rsid w:val="00872A74"/>
    <w:rsid w:val="00880E1A"/>
    <w:rsid w:val="00882425"/>
    <w:rsid w:val="008859A1"/>
    <w:rsid w:val="00891258"/>
    <w:rsid w:val="008928E2"/>
    <w:rsid w:val="0089311C"/>
    <w:rsid w:val="008A1563"/>
    <w:rsid w:val="008A6465"/>
    <w:rsid w:val="008A7016"/>
    <w:rsid w:val="008B165B"/>
    <w:rsid w:val="008B234C"/>
    <w:rsid w:val="008B53DB"/>
    <w:rsid w:val="008C1699"/>
    <w:rsid w:val="008C6F30"/>
    <w:rsid w:val="008D197E"/>
    <w:rsid w:val="008D5637"/>
    <w:rsid w:val="008F0053"/>
    <w:rsid w:val="008F46CE"/>
    <w:rsid w:val="008F716C"/>
    <w:rsid w:val="009019A5"/>
    <w:rsid w:val="00902043"/>
    <w:rsid w:val="0091062F"/>
    <w:rsid w:val="00913F5B"/>
    <w:rsid w:val="00914CB5"/>
    <w:rsid w:val="00917E1F"/>
    <w:rsid w:val="00925D92"/>
    <w:rsid w:val="0093266C"/>
    <w:rsid w:val="00940CB9"/>
    <w:rsid w:val="0094201A"/>
    <w:rsid w:val="009441D1"/>
    <w:rsid w:val="00945E35"/>
    <w:rsid w:val="009475CA"/>
    <w:rsid w:val="0096376E"/>
    <w:rsid w:val="00973E57"/>
    <w:rsid w:val="00975309"/>
    <w:rsid w:val="00990614"/>
    <w:rsid w:val="00990EE0"/>
    <w:rsid w:val="00992CD0"/>
    <w:rsid w:val="009944F0"/>
    <w:rsid w:val="00996090"/>
    <w:rsid w:val="009A2AFD"/>
    <w:rsid w:val="009A3268"/>
    <w:rsid w:val="009B2A04"/>
    <w:rsid w:val="009B37F6"/>
    <w:rsid w:val="009B5394"/>
    <w:rsid w:val="009B7264"/>
    <w:rsid w:val="009C0F43"/>
    <w:rsid w:val="009C626C"/>
    <w:rsid w:val="009C69B1"/>
    <w:rsid w:val="009D08E6"/>
    <w:rsid w:val="009D2AFB"/>
    <w:rsid w:val="009D3F06"/>
    <w:rsid w:val="009F0048"/>
    <w:rsid w:val="009F084A"/>
    <w:rsid w:val="009F24CB"/>
    <w:rsid w:val="009F3964"/>
    <w:rsid w:val="009F59D1"/>
    <w:rsid w:val="00A00D21"/>
    <w:rsid w:val="00A01328"/>
    <w:rsid w:val="00A03B5C"/>
    <w:rsid w:val="00A04F5C"/>
    <w:rsid w:val="00A07BF6"/>
    <w:rsid w:val="00A14739"/>
    <w:rsid w:val="00A14F54"/>
    <w:rsid w:val="00A2495D"/>
    <w:rsid w:val="00A36C70"/>
    <w:rsid w:val="00A5663D"/>
    <w:rsid w:val="00A56C50"/>
    <w:rsid w:val="00A5702B"/>
    <w:rsid w:val="00A717AF"/>
    <w:rsid w:val="00A779E6"/>
    <w:rsid w:val="00A77BD6"/>
    <w:rsid w:val="00A82233"/>
    <w:rsid w:val="00A83100"/>
    <w:rsid w:val="00A92F78"/>
    <w:rsid w:val="00A9402E"/>
    <w:rsid w:val="00A97AEE"/>
    <w:rsid w:val="00AA0D1B"/>
    <w:rsid w:val="00AA5EA3"/>
    <w:rsid w:val="00AA7DD2"/>
    <w:rsid w:val="00AB5F15"/>
    <w:rsid w:val="00AC2A66"/>
    <w:rsid w:val="00AC5230"/>
    <w:rsid w:val="00AD27A4"/>
    <w:rsid w:val="00AE25A0"/>
    <w:rsid w:val="00AE3977"/>
    <w:rsid w:val="00AE3D3B"/>
    <w:rsid w:val="00AE77FA"/>
    <w:rsid w:val="00AF0FB8"/>
    <w:rsid w:val="00AF3203"/>
    <w:rsid w:val="00AF4358"/>
    <w:rsid w:val="00B014BE"/>
    <w:rsid w:val="00B11926"/>
    <w:rsid w:val="00B13F6C"/>
    <w:rsid w:val="00B20F90"/>
    <w:rsid w:val="00B22BC8"/>
    <w:rsid w:val="00B22C6D"/>
    <w:rsid w:val="00B237D7"/>
    <w:rsid w:val="00B23C11"/>
    <w:rsid w:val="00B2537D"/>
    <w:rsid w:val="00B26112"/>
    <w:rsid w:val="00B26E67"/>
    <w:rsid w:val="00B30578"/>
    <w:rsid w:val="00B37596"/>
    <w:rsid w:val="00B419B7"/>
    <w:rsid w:val="00B51913"/>
    <w:rsid w:val="00B52884"/>
    <w:rsid w:val="00B560E6"/>
    <w:rsid w:val="00B56743"/>
    <w:rsid w:val="00B603BF"/>
    <w:rsid w:val="00B611E1"/>
    <w:rsid w:val="00B644E7"/>
    <w:rsid w:val="00B65ADB"/>
    <w:rsid w:val="00B7412E"/>
    <w:rsid w:val="00B75C21"/>
    <w:rsid w:val="00B8347A"/>
    <w:rsid w:val="00B83963"/>
    <w:rsid w:val="00B84ACE"/>
    <w:rsid w:val="00BA3A58"/>
    <w:rsid w:val="00BA4D1D"/>
    <w:rsid w:val="00BA7D9C"/>
    <w:rsid w:val="00BB0566"/>
    <w:rsid w:val="00BB0A6E"/>
    <w:rsid w:val="00BB225A"/>
    <w:rsid w:val="00BB2674"/>
    <w:rsid w:val="00BB33F2"/>
    <w:rsid w:val="00BB4580"/>
    <w:rsid w:val="00BC35AB"/>
    <w:rsid w:val="00BC6048"/>
    <w:rsid w:val="00BC7724"/>
    <w:rsid w:val="00BD385D"/>
    <w:rsid w:val="00BD5CB2"/>
    <w:rsid w:val="00BE07E5"/>
    <w:rsid w:val="00BE2AF1"/>
    <w:rsid w:val="00BE5CEA"/>
    <w:rsid w:val="00BE6D35"/>
    <w:rsid w:val="00BF1E3D"/>
    <w:rsid w:val="00BF4485"/>
    <w:rsid w:val="00BF5A16"/>
    <w:rsid w:val="00BF656E"/>
    <w:rsid w:val="00C00001"/>
    <w:rsid w:val="00C02188"/>
    <w:rsid w:val="00C03574"/>
    <w:rsid w:val="00C05CAA"/>
    <w:rsid w:val="00C065A4"/>
    <w:rsid w:val="00C0671E"/>
    <w:rsid w:val="00C07B11"/>
    <w:rsid w:val="00C1381A"/>
    <w:rsid w:val="00C1393A"/>
    <w:rsid w:val="00C21A4E"/>
    <w:rsid w:val="00C25D60"/>
    <w:rsid w:val="00C26E59"/>
    <w:rsid w:val="00C30607"/>
    <w:rsid w:val="00C337DC"/>
    <w:rsid w:val="00C424E9"/>
    <w:rsid w:val="00C50BF8"/>
    <w:rsid w:val="00C51D2F"/>
    <w:rsid w:val="00C55261"/>
    <w:rsid w:val="00C635B1"/>
    <w:rsid w:val="00C6714A"/>
    <w:rsid w:val="00C73493"/>
    <w:rsid w:val="00C73558"/>
    <w:rsid w:val="00C75E94"/>
    <w:rsid w:val="00C76394"/>
    <w:rsid w:val="00C83709"/>
    <w:rsid w:val="00C93A54"/>
    <w:rsid w:val="00C94272"/>
    <w:rsid w:val="00CB2FE2"/>
    <w:rsid w:val="00CB340B"/>
    <w:rsid w:val="00CC0551"/>
    <w:rsid w:val="00CC0EAD"/>
    <w:rsid w:val="00CC2870"/>
    <w:rsid w:val="00CC6CA0"/>
    <w:rsid w:val="00CD242D"/>
    <w:rsid w:val="00CE0EB7"/>
    <w:rsid w:val="00CE4F6D"/>
    <w:rsid w:val="00CE5231"/>
    <w:rsid w:val="00CE7DB7"/>
    <w:rsid w:val="00CF0710"/>
    <w:rsid w:val="00CF4005"/>
    <w:rsid w:val="00CF44DF"/>
    <w:rsid w:val="00CF4E9A"/>
    <w:rsid w:val="00D14889"/>
    <w:rsid w:val="00D20F51"/>
    <w:rsid w:val="00D22ABA"/>
    <w:rsid w:val="00D23F5D"/>
    <w:rsid w:val="00D247F8"/>
    <w:rsid w:val="00D30AA2"/>
    <w:rsid w:val="00D32AF7"/>
    <w:rsid w:val="00D33043"/>
    <w:rsid w:val="00D54913"/>
    <w:rsid w:val="00D56C8D"/>
    <w:rsid w:val="00D64D0D"/>
    <w:rsid w:val="00D66CBC"/>
    <w:rsid w:val="00D8061E"/>
    <w:rsid w:val="00D87A67"/>
    <w:rsid w:val="00D9112F"/>
    <w:rsid w:val="00D92A7E"/>
    <w:rsid w:val="00DA79C5"/>
    <w:rsid w:val="00DB2993"/>
    <w:rsid w:val="00DB5FF9"/>
    <w:rsid w:val="00DC0309"/>
    <w:rsid w:val="00DE70C2"/>
    <w:rsid w:val="00DF2A8B"/>
    <w:rsid w:val="00DF7912"/>
    <w:rsid w:val="00E0307E"/>
    <w:rsid w:val="00E056B2"/>
    <w:rsid w:val="00E11AC7"/>
    <w:rsid w:val="00E13035"/>
    <w:rsid w:val="00E13F0D"/>
    <w:rsid w:val="00E14AC1"/>
    <w:rsid w:val="00E17184"/>
    <w:rsid w:val="00E30A2B"/>
    <w:rsid w:val="00E31822"/>
    <w:rsid w:val="00E32EF3"/>
    <w:rsid w:val="00E44B06"/>
    <w:rsid w:val="00E457FE"/>
    <w:rsid w:val="00E46D54"/>
    <w:rsid w:val="00E5102F"/>
    <w:rsid w:val="00E630E4"/>
    <w:rsid w:val="00E703A1"/>
    <w:rsid w:val="00E85347"/>
    <w:rsid w:val="00E8634C"/>
    <w:rsid w:val="00E9045E"/>
    <w:rsid w:val="00E92A4D"/>
    <w:rsid w:val="00EA12AC"/>
    <w:rsid w:val="00EB3843"/>
    <w:rsid w:val="00EB5AED"/>
    <w:rsid w:val="00ED7F7C"/>
    <w:rsid w:val="00EE514E"/>
    <w:rsid w:val="00EE68E9"/>
    <w:rsid w:val="00EF5089"/>
    <w:rsid w:val="00EF6D00"/>
    <w:rsid w:val="00EF7B9B"/>
    <w:rsid w:val="00F01BBE"/>
    <w:rsid w:val="00F0770B"/>
    <w:rsid w:val="00F0797C"/>
    <w:rsid w:val="00F07C0B"/>
    <w:rsid w:val="00F127E5"/>
    <w:rsid w:val="00F16F5E"/>
    <w:rsid w:val="00F17489"/>
    <w:rsid w:val="00F201E7"/>
    <w:rsid w:val="00F203D7"/>
    <w:rsid w:val="00F27A85"/>
    <w:rsid w:val="00F30B15"/>
    <w:rsid w:val="00F3576F"/>
    <w:rsid w:val="00F3586E"/>
    <w:rsid w:val="00F36134"/>
    <w:rsid w:val="00F43091"/>
    <w:rsid w:val="00F4381C"/>
    <w:rsid w:val="00F5142D"/>
    <w:rsid w:val="00F53566"/>
    <w:rsid w:val="00F54D43"/>
    <w:rsid w:val="00F56C01"/>
    <w:rsid w:val="00F67264"/>
    <w:rsid w:val="00F803B7"/>
    <w:rsid w:val="00F82C13"/>
    <w:rsid w:val="00F86A6B"/>
    <w:rsid w:val="00F86E63"/>
    <w:rsid w:val="00F870A4"/>
    <w:rsid w:val="00F908DE"/>
    <w:rsid w:val="00F90F2A"/>
    <w:rsid w:val="00FA2033"/>
    <w:rsid w:val="00FA23A9"/>
    <w:rsid w:val="00FB6408"/>
    <w:rsid w:val="00FB7376"/>
    <w:rsid w:val="00FB7439"/>
    <w:rsid w:val="00FB7F2E"/>
    <w:rsid w:val="00FC1729"/>
    <w:rsid w:val="00FD3FD0"/>
    <w:rsid w:val="00FD4B19"/>
    <w:rsid w:val="00FD51FF"/>
    <w:rsid w:val="00FD6DA6"/>
    <w:rsid w:val="00FE00B4"/>
    <w:rsid w:val="00FE00BC"/>
    <w:rsid w:val="00FE04AD"/>
    <w:rsid w:val="00FE0DCF"/>
    <w:rsid w:val="00FE2EB6"/>
    <w:rsid w:val="00FE4CA0"/>
    <w:rsid w:val="00FE72E4"/>
    <w:rsid w:val="00FF0147"/>
    <w:rsid w:val="00FF14BF"/>
    <w:rsid w:val="00FF4FE9"/>
    <w:rsid w:val="01851E8F"/>
    <w:rsid w:val="01CE2B11"/>
    <w:rsid w:val="023C29ED"/>
    <w:rsid w:val="02940349"/>
    <w:rsid w:val="02CE4547"/>
    <w:rsid w:val="02E27E1A"/>
    <w:rsid w:val="02FC7E62"/>
    <w:rsid w:val="03B30930"/>
    <w:rsid w:val="040B7BA0"/>
    <w:rsid w:val="04513140"/>
    <w:rsid w:val="04A74CA2"/>
    <w:rsid w:val="04B13009"/>
    <w:rsid w:val="04BC276F"/>
    <w:rsid w:val="04C87936"/>
    <w:rsid w:val="04DE7943"/>
    <w:rsid w:val="058F1F41"/>
    <w:rsid w:val="05C21DAF"/>
    <w:rsid w:val="063B595C"/>
    <w:rsid w:val="06966364"/>
    <w:rsid w:val="06BC0D44"/>
    <w:rsid w:val="09E540CB"/>
    <w:rsid w:val="0A2E4FCB"/>
    <w:rsid w:val="0AF91A15"/>
    <w:rsid w:val="0BF37F91"/>
    <w:rsid w:val="0C054AC9"/>
    <w:rsid w:val="0C983825"/>
    <w:rsid w:val="0CB254C6"/>
    <w:rsid w:val="0D0005EB"/>
    <w:rsid w:val="0D1E6DA8"/>
    <w:rsid w:val="0D425DC6"/>
    <w:rsid w:val="0DAB146A"/>
    <w:rsid w:val="0DB349FA"/>
    <w:rsid w:val="0DD93A1F"/>
    <w:rsid w:val="0DE145BF"/>
    <w:rsid w:val="0E0A7B07"/>
    <w:rsid w:val="0E4C7EA2"/>
    <w:rsid w:val="0EBD7D84"/>
    <w:rsid w:val="0F060260"/>
    <w:rsid w:val="0F5C70B4"/>
    <w:rsid w:val="0FD7797C"/>
    <w:rsid w:val="100E5B00"/>
    <w:rsid w:val="108514DC"/>
    <w:rsid w:val="1086173F"/>
    <w:rsid w:val="10EC0E23"/>
    <w:rsid w:val="11477335"/>
    <w:rsid w:val="11716EC4"/>
    <w:rsid w:val="119547F2"/>
    <w:rsid w:val="12663261"/>
    <w:rsid w:val="12AA2ED7"/>
    <w:rsid w:val="12D81E0E"/>
    <w:rsid w:val="12F7787E"/>
    <w:rsid w:val="134011EC"/>
    <w:rsid w:val="134E02CE"/>
    <w:rsid w:val="1408472D"/>
    <w:rsid w:val="14A60EC5"/>
    <w:rsid w:val="177D2A31"/>
    <w:rsid w:val="17A27A16"/>
    <w:rsid w:val="18111082"/>
    <w:rsid w:val="18627227"/>
    <w:rsid w:val="18A5776B"/>
    <w:rsid w:val="18BF2C6E"/>
    <w:rsid w:val="1904637E"/>
    <w:rsid w:val="195566F2"/>
    <w:rsid w:val="199C6B5D"/>
    <w:rsid w:val="19E1661D"/>
    <w:rsid w:val="19ED3720"/>
    <w:rsid w:val="1A297E9E"/>
    <w:rsid w:val="1A5C0768"/>
    <w:rsid w:val="1A6B3610"/>
    <w:rsid w:val="1AA75467"/>
    <w:rsid w:val="1B193CAC"/>
    <w:rsid w:val="1B2566D0"/>
    <w:rsid w:val="1B59375E"/>
    <w:rsid w:val="1B7D2BAA"/>
    <w:rsid w:val="1B90659D"/>
    <w:rsid w:val="1BDE2905"/>
    <w:rsid w:val="1BE20989"/>
    <w:rsid w:val="1C7E61AC"/>
    <w:rsid w:val="1C804F61"/>
    <w:rsid w:val="1C9D76EF"/>
    <w:rsid w:val="1CB17802"/>
    <w:rsid w:val="1D5A0E5B"/>
    <w:rsid w:val="1E2944FF"/>
    <w:rsid w:val="1F3C5EC3"/>
    <w:rsid w:val="1F520E4F"/>
    <w:rsid w:val="1FC66491"/>
    <w:rsid w:val="204504D0"/>
    <w:rsid w:val="20F5512D"/>
    <w:rsid w:val="214674D6"/>
    <w:rsid w:val="21B35E48"/>
    <w:rsid w:val="22156286"/>
    <w:rsid w:val="228927CF"/>
    <w:rsid w:val="231A3B3D"/>
    <w:rsid w:val="23A26ECA"/>
    <w:rsid w:val="2467545B"/>
    <w:rsid w:val="248916CD"/>
    <w:rsid w:val="24AE229E"/>
    <w:rsid w:val="25486907"/>
    <w:rsid w:val="2567034D"/>
    <w:rsid w:val="25C32FF8"/>
    <w:rsid w:val="262D6EF3"/>
    <w:rsid w:val="26AB4C30"/>
    <w:rsid w:val="27BA7255"/>
    <w:rsid w:val="2846533B"/>
    <w:rsid w:val="294979C7"/>
    <w:rsid w:val="294D4643"/>
    <w:rsid w:val="29604FEF"/>
    <w:rsid w:val="29C85667"/>
    <w:rsid w:val="2A073333"/>
    <w:rsid w:val="2A5708FC"/>
    <w:rsid w:val="2AE75B33"/>
    <w:rsid w:val="2C0E5560"/>
    <w:rsid w:val="2C5E12C5"/>
    <w:rsid w:val="2CE40903"/>
    <w:rsid w:val="2D4F767E"/>
    <w:rsid w:val="2D93191C"/>
    <w:rsid w:val="2D94503F"/>
    <w:rsid w:val="2DAA33B2"/>
    <w:rsid w:val="2DAD43EA"/>
    <w:rsid w:val="2DD4333D"/>
    <w:rsid w:val="2E0F053C"/>
    <w:rsid w:val="2E6336F2"/>
    <w:rsid w:val="2E780ED5"/>
    <w:rsid w:val="2E966751"/>
    <w:rsid w:val="2F1B790E"/>
    <w:rsid w:val="2F57393A"/>
    <w:rsid w:val="2F7D7B0C"/>
    <w:rsid w:val="2FB105DD"/>
    <w:rsid w:val="3042205F"/>
    <w:rsid w:val="306879D9"/>
    <w:rsid w:val="310A7A88"/>
    <w:rsid w:val="314F4BA8"/>
    <w:rsid w:val="31D37421"/>
    <w:rsid w:val="323E3947"/>
    <w:rsid w:val="32BC7FB8"/>
    <w:rsid w:val="32EA063C"/>
    <w:rsid w:val="32EE5528"/>
    <w:rsid w:val="33011075"/>
    <w:rsid w:val="33254E86"/>
    <w:rsid w:val="33941A66"/>
    <w:rsid w:val="33F52E18"/>
    <w:rsid w:val="342676E4"/>
    <w:rsid w:val="347164B2"/>
    <w:rsid w:val="34841B60"/>
    <w:rsid w:val="349223F1"/>
    <w:rsid w:val="35103F01"/>
    <w:rsid w:val="35FE0A4D"/>
    <w:rsid w:val="36951827"/>
    <w:rsid w:val="36A11DFA"/>
    <w:rsid w:val="36A53618"/>
    <w:rsid w:val="36D85AAA"/>
    <w:rsid w:val="36E21180"/>
    <w:rsid w:val="370D3050"/>
    <w:rsid w:val="378B55BA"/>
    <w:rsid w:val="37B46E76"/>
    <w:rsid w:val="38136402"/>
    <w:rsid w:val="38185393"/>
    <w:rsid w:val="381F5A07"/>
    <w:rsid w:val="386C4F84"/>
    <w:rsid w:val="38CC0B2A"/>
    <w:rsid w:val="39443AFD"/>
    <w:rsid w:val="3A2639C3"/>
    <w:rsid w:val="3A2E3723"/>
    <w:rsid w:val="3AAA6BB0"/>
    <w:rsid w:val="3AE07CAC"/>
    <w:rsid w:val="3B0D0CEA"/>
    <w:rsid w:val="3B1049D1"/>
    <w:rsid w:val="3B117D1D"/>
    <w:rsid w:val="3B7010D3"/>
    <w:rsid w:val="3B86447E"/>
    <w:rsid w:val="3BAD28F4"/>
    <w:rsid w:val="3BF33AA4"/>
    <w:rsid w:val="3C2561B1"/>
    <w:rsid w:val="3CDC38F8"/>
    <w:rsid w:val="3D136D41"/>
    <w:rsid w:val="3D2D7FAD"/>
    <w:rsid w:val="3D8F2D8E"/>
    <w:rsid w:val="3DE263E7"/>
    <w:rsid w:val="3E4B345A"/>
    <w:rsid w:val="3E8710EF"/>
    <w:rsid w:val="3F1356B2"/>
    <w:rsid w:val="3F896DD5"/>
    <w:rsid w:val="40270110"/>
    <w:rsid w:val="406059A2"/>
    <w:rsid w:val="407244A3"/>
    <w:rsid w:val="408A37B9"/>
    <w:rsid w:val="414306F5"/>
    <w:rsid w:val="415E7797"/>
    <w:rsid w:val="41AE40C6"/>
    <w:rsid w:val="41E660B1"/>
    <w:rsid w:val="41F531DA"/>
    <w:rsid w:val="425C4CC7"/>
    <w:rsid w:val="4262754B"/>
    <w:rsid w:val="42BB5877"/>
    <w:rsid w:val="435D4A1B"/>
    <w:rsid w:val="43676BF7"/>
    <w:rsid w:val="43D16A0E"/>
    <w:rsid w:val="44D90971"/>
    <w:rsid w:val="44FD3BD2"/>
    <w:rsid w:val="451B3488"/>
    <w:rsid w:val="455E1618"/>
    <w:rsid w:val="45A50CDB"/>
    <w:rsid w:val="45C92E41"/>
    <w:rsid w:val="460011E2"/>
    <w:rsid w:val="464401A3"/>
    <w:rsid w:val="46FB1744"/>
    <w:rsid w:val="47005070"/>
    <w:rsid w:val="4712566D"/>
    <w:rsid w:val="47CF2116"/>
    <w:rsid w:val="48DC4948"/>
    <w:rsid w:val="495323CF"/>
    <w:rsid w:val="49A22608"/>
    <w:rsid w:val="49CC363B"/>
    <w:rsid w:val="49E52F10"/>
    <w:rsid w:val="49F90A27"/>
    <w:rsid w:val="4AE1385A"/>
    <w:rsid w:val="4B6D0DF6"/>
    <w:rsid w:val="4B794A7D"/>
    <w:rsid w:val="4BAB1A5D"/>
    <w:rsid w:val="4BD54538"/>
    <w:rsid w:val="4CE07F1F"/>
    <w:rsid w:val="4D20566D"/>
    <w:rsid w:val="4DC1638E"/>
    <w:rsid w:val="4E4D4CF2"/>
    <w:rsid w:val="4E5F3E29"/>
    <w:rsid w:val="4EC92C3D"/>
    <w:rsid w:val="4EF94DCB"/>
    <w:rsid w:val="4EFF5B46"/>
    <w:rsid w:val="4FDF762F"/>
    <w:rsid w:val="5022165F"/>
    <w:rsid w:val="503709F0"/>
    <w:rsid w:val="5043047B"/>
    <w:rsid w:val="507F694F"/>
    <w:rsid w:val="50801440"/>
    <w:rsid w:val="50BC372A"/>
    <w:rsid w:val="50F867C6"/>
    <w:rsid w:val="51401349"/>
    <w:rsid w:val="51A51913"/>
    <w:rsid w:val="51C70675"/>
    <w:rsid w:val="51CA08CE"/>
    <w:rsid w:val="521B5EFB"/>
    <w:rsid w:val="52975E15"/>
    <w:rsid w:val="52E27FAD"/>
    <w:rsid w:val="538A2538"/>
    <w:rsid w:val="538A6285"/>
    <w:rsid w:val="53B44807"/>
    <w:rsid w:val="53EF2B9B"/>
    <w:rsid w:val="547666A8"/>
    <w:rsid w:val="54C105CF"/>
    <w:rsid w:val="54E2238E"/>
    <w:rsid w:val="553E7432"/>
    <w:rsid w:val="55FD1A78"/>
    <w:rsid w:val="56815BB0"/>
    <w:rsid w:val="56E05485"/>
    <w:rsid w:val="56FB0C27"/>
    <w:rsid w:val="57361975"/>
    <w:rsid w:val="57BF1B69"/>
    <w:rsid w:val="57C36418"/>
    <w:rsid w:val="57EC5BC2"/>
    <w:rsid w:val="57F209E1"/>
    <w:rsid w:val="58013475"/>
    <w:rsid w:val="58115945"/>
    <w:rsid w:val="586D21A6"/>
    <w:rsid w:val="587A3D09"/>
    <w:rsid w:val="59521EDE"/>
    <w:rsid w:val="5A3C3549"/>
    <w:rsid w:val="5A8A0EBA"/>
    <w:rsid w:val="5AA2450D"/>
    <w:rsid w:val="5AB00243"/>
    <w:rsid w:val="5B0A6364"/>
    <w:rsid w:val="5B0F1E68"/>
    <w:rsid w:val="5B406522"/>
    <w:rsid w:val="5BBA333A"/>
    <w:rsid w:val="5C2D681F"/>
    <w:rsid w:val="5C4360D6"/>
    <w:rsid w:val="5CA7582B"/>
    <w:rsid w:val="5D391DA9"/>
    <w:rsid w:val="5DC37CAA"/>
    <w:rsid w:val="5DD4617F"/>
    <w:rsid w:val="5E2B5DBC"/>
    <w:rsid w:val="5E481DE3"/>
    <w:rsid w:val="5E63112D"/>
    <w:rsid w:val="5EB576D8"/>
    <w:rsid w:val="5EBD42BB"/>
    <w:rsid w:val="5F263972"/>
    <w:rsid w:val="5F3374CF"/>
    <w:rsid w:val="5FA375EA"/>
    <w:rsid w:val="60462AEA"/>
    <w:rsid w:val="60550777"/>
    <w:rsid w:val="61006DD5"/>
    <w:rsid w:val="61076B81"/>
    <w:rsid w:val="613340DC"/>
    <w:rsid w:val="61383DFC"/>
    <w:rsid w:val="61556CD3"/>
    <w:rsid w:val="61B030DB"/>
    <w:rsid w:val="61B65B44"/>
    <w:rsid w:val="61FB0F4B"/>
    <w:rsid w:val="63607C44"/>
    <w:rsid w:val="6404494F"/>
    <w:rsid w:val="640C1899"/>
    <w:rsid w:val="642A6682"/>
    <w:rsid w:val="643F0156"/>
    <w:rsid w:val="64552DA5"/>
    <w:rsid w:val="647108F0"/>
    <w:rsid w:val="64A8270D"/>
    <w:rsid w:val="6584031C"/>
    <w:rsid w:val="65EE02B5"/>
    <w:rsid w:val="666B40C6"/>
    <w:rsid w:val="66CE226C"/>
    <w:rsid w:val="66E93E42"/>
    <w:rsid w:val="671763F4"/>
    <w:rsid w:val="681B792A"/>
    <w:rsid w:val="6852174A"/>
    <w:rsid w:val="687B1DAB"/>
    <w:rsid w:val="69AD51E0"/>
    <w:rsid w:val="69ED1BC0"/>
    <w:rsid w:val="6AB31A75"/>
    <w:rsid w:val="6B9D3BEE"/>
    <w:rsid w:val="6BA946A0"/>
    <w:rsid w:val="6C386C3D"/>
    <w:rsid w:val="6C3E604B"/>
    <w:rsid w:val="6C507069"/>
    <w:rsid w:val="6CAC621E"/>
    <w:rsid w:val="6CF0605D"/>
    <w:rsid w:val="6D252231"/>
    <w:rsid w:val="6DAE0C5C"/>
    <w:rsid w:val="6F532DF7"/>
    <w:rsid w:val="6FCA3C82"/>
    <w:rsid w:val="6FE96978"/>
    <w:rsid w:val="6FEA00D7"/>
    <w:rsid w:val="70303E8B"/>
    <w:rsid w:val="70453408"/>
    <w:rsid w:val="70A45950"/>
    <w:rsid w:val="70C654CC"/>
    <w:rsid w:val="711D5980"/>
    <w:rsid w:val="71BE1A88"/>
    <w:rsid w:val="71C92CEE"/>
    <w:rsid w:val="72CD62C2"/>
    <w:rsid w:val="72E26753"/>
    <w:rsid w:val="72E36E20"/>
    <w:rsid w:val="7376648A"/>
    <w:rsid w:val="739A346B"/>
    <w:rsid w:val="73AF761B"/>
    <w:rsid w:val="73C62AB4"/>
    <w:rsid w:val="73E04878"/>
    <w:rsid w:val="74243B24"/>
    <w:rsid w:val="744E1E3B"/>
    <w:rsid w:val="749F4EE4"/>
    <w:rsid w:val="751C3702"/>
    <w:rsid w:val="769B0852"/>
    <w:rsid w:val="76DC5CEE"/>
    <w:rsid w:val="770965DC"/>
    <w:rsid w:val="774F4049"/>
    <w:rsid w:val="77641BE2"/>
    <w:rsid w:val="77900483"/>
    <w:rsid w:val="77D54595"/>
    <w:rsid w:val="7830090E"/>
    <w:rsid w:val="79146D0B"/>
    <w:rsid w:val="792553EB"/>
    <w:rsid w:val="793B4BCA"/>
    <w:rsid w:val="793D2184"/>
    <w:rsid w:val="79EA0626"/>
    <w:rsid w:val="7A7842F2"/>
    <w:rsid w:val="7B0B6461"/>
    <w:rsid w:val="7B4C6A54"/>
    <w:rsid w:val="7B6D1378"/>
    <w:rsid w:val="7B93381B"/>
    <w:rsid w:val="7B994F3A"/>
    <w:rsid w:val="7BDA39D3"/>
    <w:rsid w:val="7D38181A"/>
    <w:rsid w:val="7F1D1B59"/>
    <w:rsid w:val="7F4A6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nhideWhenUsed="0" w:uiPriority="39" w:semiHidden="0" w:name="toc 6"/>
    <w:lsdException w:qFormat="1" w:unhideWhenUsed="0"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iPriority="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napToGrid w:val="0"/>
      <w:spacing w:line="300" w:lineRule="auto"/>
      <w:ind w:firstLine="420"/>
      <w:jc w:val="both"/>
    </w:pPr>
    <w:rPr>
      <w:rFonts w:ascii="Times New Roman" w:hAnsi="Times New Roman" w:eastAsia="宋体" w:cs="Times New Roman"/>
      <w:sz w:val="24"/>
      <w:szCs w:val="24"/>
      <w:lang w:val="en-US" w:eastAsia="zh-CN" w:bidi="ar-SA"/>
    </w:rPr>
  </w:style>
  <w:style w:type="paragraph" w:styleId="3">
    <w:name w:val="heading 1"/>
    <w:basedOn w:val="1"/>
    <w:next w:val="1"/>
    <w:link w:val="52"/>
    <w:qFormat/>
    <w:uiPriority w:val="0"/>
    <w:pPr>
      <w:keepNext/>
      <w:keepLines/>
      <w:spacing w:after="220" w:line="360" w:lineRule="auto"/>
      <w:outlineLvl w:val="0"/>
    </w:pPr>
    <w:rPr>
      <w:rFonts w:ascii="黑体" w:eastAsia="黑体"/>
      <w:bCs/>
      <w:kern w:val="44"/>
      <w:sz w:val="30"/>
      <w:szCs w:val="30"/>
    </w:rPr>
  </w:style>
  <w:style w:type="paragraph" w:styleId="4">
    <w:name w:val="heading 2"/>
    <w:basedOn w:val="1"/>
    <w:next w:val="1"/>
    <w:qFormat/>
    <w:uiPriority w:val="0"/>
    <w:pPr>
      <w:keepNext/>
      <w:keepLines/>
      <w:adjustRightInd w:val="0"/>
      <w:spacing w:before="50" w:beforeLines="50" w:line="360" w:lineRule="auto"/>
      <w:ind w:firstLine="0"/>
      <w:outlineLvl w:val="1"/>
    </w:pPr>
    <w:rPr>
      <w:rFonts w:ascii="黑体" w:hAnsi="黑体" w:eastAsia="黑体"/>
      <w:bCs/>
      <w:sz w:val="28"/>
      <w:szCs w:val="28"/>
    </w:rPr>
  </w:style>
  <w:style w:type="paragraph" w:styleId="5">
    <w:name w:val="heading 3"/>
    <w:basedOn w:val="1"/>
    <w:next w:val="1"/>
    <w:link w:val="65"/>
    <w:qFormat/>
    <w:uiPriority w:val="0"/>
    <w:pPr>
      <w:keepNext/>
      <w:keepLines/>
      <w:spacing w:before="50" w:beforeLines="50" w:line="360" w:lineRule="auto"/>
      <w:ind w:left="100" w:leftChars="100" w:right="100" w:rightChars="100" w:firstLine="0"/>
      <w:outlineLvl w:val="2"/>
    </w:pPr>
    <w:rPr>
      <w:rFonts w:ascii="黑体" w:hAnsi="黑体" w:eastAsia="黑体"/>
      <w:bCs/>
      <w:szCs w:val="32"/>
    </w:rPr>
  </w:style>
  <w:style w:type="paragraph" w:styleId="6">
    <w:name w:val="heading 4"/>
    <w:basedOn w:val="1"/>
    <w:next w:val="1"/>
    <w:qFormat/>
    <w:uiPriority w:val="0"/>
    <w:pPr>
      <w:keepNext/>
      <w:keepLines/>
      <w:spacing w:before="240" w:after="240" w:line="360" w:lineRule="auto"/>
      <w:outlineLvl w:val="3"/>
    </w:pPr>
    <w:rPr>
      <w:bCs/>
    </w:rPr>
  </w:style>
  <w:style w:type="paragraph" w:styleId="7">
    <w:name w:val="heading 5"/>
    <w:basedOn w:val="1"/>
    <w:next w:val="1"/>
    <w:semiHidden/>
    <w:unhideWhenUsed/>
    <w:qFormat/>
    <w:uiPriority w:val="0"/>
    <w:pPr>
      <w:keepNext/>
      <w:keepLines/>
      <w:spacing w:before="40" w:line="360" w:lineRule="auto"/>
      <w:outlineLvl w:val="4"/>
    </w:pPr>
    <w:rPr>
      <w:rFonts w:ascii="Calibri" w:hAnsi="Calibri"/>
      <w:i/>
      <w:color w:val="70AD47"/>
      <w:sz w:val="22"/>
      <w:szCs w:val="22"/>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customStyle="1" w:styleId="2">
    <w:name w:val="Default"/>
    <w:link w:val="61"/>
    <w:qFormat/>
    <w:uiPriority w:val="0"/>
    <w:pPr>
      <w:widowControl w:val="0"/>
      <w:autoSpaceDE w:val="0"/>
      <w:autoSpaceDN w:val="0"/>
      <w:adjustRightInd w:val="0"/>
      <w:spacing w:line="300" w:lineRule="auto"/>
      <w:ind w:firstLine="200" w:firstLineChars="200"/>
    </w:pPr>
    <w:rPr>
      <w:rFonts w:ascii="Times New Roman" w:hAnsi="Times New Roman" w:eastAsia="宋体" w:cs="Times New Roman"/>
      <w:color w:val="000000"/>
      <w:sz w:val="21"/>
      <w:szCs w:val="24"/>
      <w:lang w:val="en-US" w:eastAsia="zh-CN" w:bidi="ar-SA"/>
    </w:rPr>
  </w:style>
  <w:style w:type="paragraph" w:styleId="8">
    <w:name w:val="toc 7"/>
    <w:basedOn w:val="1"/>
    <w:next w:val="1"/>
    <w:qFormat/>
    <w:uiPriority w:val="39"/>
    <w:pPr>
      <w:widowControl w:val="0"/>
      <w:ind w:left="2520" w:leftChars="1200"/>
    </w:pPr>
    <w:rPr>
      <w:kern w:val="2"/>
      <w:sz w:val="21"/>
    </w:rPr>
  </w:style>
  <w:style w:type="paragraph" w:styleId="9">
    <w:name w:val="caption"/>
    <w:basedOn w:val="1"/>
    <w:next w:val="1"/>
    <w:unhideWhenUsed/>
    <w:qFormat/>
    <w:uiPriority w:val="0"/>
    <w:rPr>
      <w:rFonts w:ascii="Cambria" w:hAnsi="Cambria" w:eastAsia="黑体"/>
      <w:sz w:val="20"/>
      <w:szCs w:val="20"/>
    </w:rPr>
  </w:style>
  <w:style w:type="paragraph" w:styleId="10">
    <w:name w:val="toc 5"/>
    <w:basedOn w:val="1"/>
    <w:next w:val="1"/>
    <w:unhideWhenUsed/>
    <w:qFormat/>
    <w:uiPriority w:val="39"/>
    <w:pPr>
      <w:widowControl w:val="0"/>
      <w:ind w:left="1680" w:leftChars="800"/>
    </w:pPr>
    <w:rPr>
      <w:rFonts w:ascii="等线" w:hAnsi="等线" w:eastAsia="等线"/>
      <w:kern w:val="2"/>
      <w:sz w:val="21"/>
      <w:szCs w:val="22"/>
    </w:rPr>
  </w:style>
  <w:style w:type="paragraph" w:styleId="11">
    <w:name w:val="toc 3"/>
    <w:basedOn w:val="1"/>
    <w:next w:val="1"/>
    <w:qFormat/>
    <w:uiPriority w:val="39"/>
    <w:pPr>
      <w:ind w:left="840" w:leftChars="400"/>
    </w:pPr>
  </w:style>
  <w:style w:type="paragraph" w:styleId="12">
    <w:name w:val="toc 8"/>
    <w:basedOn w:val="1"/>
    <w:next w:val="1"/>
    <w:unhideWhenUsed/>
    <w:qFormat/>
    <w:uiPriority w:val="39"/>
    <w:pPr>
      <w:widowControl w:val="0"/>
      <w:ind w:left="2940" w:leftChars="1400"/>
    </w:pPr>
    <w:rPr>
      <w:rFonts w:ascii="等线" w:hAnsi="等线" w:eastAsia="等线"/>
      <w:kern w:val="2"/>
      <w:sz w:val="21"/>
      <w:szCs w:val="22"/>
    </w:rPr>
  </w:style>
  <w:style w:type="paragraph" w:styleId="13">
    <w:name w:val="endnote text"/>
    <w:basedOn w:val="1"/>
    <w:qFormat/>
    <w:uiPriority w:val="0"/>
  </w:style>
  <w:style w:type="paragraph" w:styleId="14">
    <w:name w:val="Balloon Text"/>
    <w:basedOn w:val="1"/>
    <w:semiHidden/>
    <w:qFormat/>
    <w:uiPriority w:val="0"/>
    <w:rPr>
      <w:sz w:val="18"/>
      <w:szCs w:val="18"/>
    </w:rPr>
  </w:style>
  <w:style w:type="paragraph" w:styleId="15">
    <w:name w:val="footer"/>
    <w:basedOn w:val="1"/>
    <w:qFormat/>
    <w:uiPriority w:val="0"/>
    <w:pPr>
      <w:tabs>
        <w:tab w:val="center" w:pos="4153"/>
        <w:tab w:val="right" w:pos="8306"/>
      </w:tabs>
      <w:spacing w:before="600" w:line="180" w:lineRule="atLeast"/>
    </w:pPr>
    <w:rPr>
      <w:sz w:val="18"/>
      <w:szCs w:val="18"/>
    </w:rPr>
  </w:style>
  <w:style w:type="paragraph" w:styleId="16">
    <w:name w:val="header"/>
    <w:basedOn w:val="1"/>
    <w:link w:val="37"/>
    <w:qFormat/>
    <w:uiPriority w:val="99"/>
    <w:pPr>
      <w:keepLines/>
      <w:pBdr>
        <w:bottom w:val="single" w:color="auto" w:sz="6" w:space="1"/>
      </w:pBdr>
      <w:tabs>
        <w:tab w:val="center" w:pos="4153"/>
        <w:tab w:val="right" w:pos="8306"/>
      </w:tabs>
      <w:spacing w:after="600" w:line="180" w:lineRule="atLeast"/>
      <w:jc w:val="center"/>
    </w:pPr>
    <w:rPr>
      <w:spacing w:val="-5"/>
      <w:sz w:val="21"/>
      <w:szCs w:val="21"/>
    </w:rPr>
  </w:style>
  <w:style w:type="paragraph" w:styleId="17">
    <w:name w:val="toc 1"/>
    <w:basedOn w:val="1"/>
    <w:next w:val="1"/>
    <w:qFormat/>
    <w:uiPriority w:val="39"/>
  </w:style>
  <w:style w:type="paragraph" w:styleId="18">
    <w:name w:val="toc 4"/>
    <w:basedOn w:val="1"/>
    <w:next w:val="1"/>
    <w:unhideWhenUsed/>
    <w:qFormat/>
    <w:uiPriority w:val="39"/>
    <w:pPr>
      <w:widowControl w:val="0"/>
      <w:ind w:left="1260" w:leftChars="600"/>
    </w:pPr>
    <w:rPr>
      <w:rFonts w:ascii="等线" w:hAnsi="等线" w:eastAsia="等线"/>
      <w:kern w:val="2"/>
      <w:sz w:val="21"/>
      <w:szCs w:val="22"/>
    </w:rPr>
  </w:style>
  <w:style w:type="paragraph" w:styleId="19">
    <w:name w:val="toc 6"/>
    <w:basedOn w:val="1"/>
    <w:next w:val="1"/>
    <w:qFormat/>
    <w:uiPriority w:val="39"/>
    <w:pPr>
      <w:widowControl w:val="0"/>
      <w:ind w:left="2100" w:leftChars="1000"/>
    </w:pPr>
    <w:rPr>
      <w:kern w:val="2"/>
      <w:sz w:val="21"/>
    </w:rPr>
  </w:style>
  <w:style w:type="paragraph" w:styleId="20">
    <w:name w:val="toc 2"/>
    <w:basedOn w:val="1"/>
    <w:next w:val="1"/>
    <w:qFormat/>
    <w:uiPriority w:val="39"/>
    <w:pPr>
      <w:ind w:left="420" w:leftChars="200"/>
    </w:pPr>
  </w:style>
  <w:style w:type="paragraph" w:styleId="21">
    <w:name w:val="toc 9"/>
    <w:basedOn w:val="1"/>
    <w:next w:val="1"/>
    <w:unhideWhenUsed/>
    <w:qFormat/>
    <w:uiPriority w:val="39"/>
    <w:pPr>
      <w:widowControl w:val="0"/>
      <w:ind w:left="3360" w:leftChars="1600"/>
    </w:pPr>
    <w:rPr>
      <w:rFonts w:ascii="等线" w:hAnsi="等线" w:eastAsia="等线"/>
      <w:kern w:val="2"/>
      <w:sz w:val="21"/>
      <w:szCs w:val="22"/>
    </w:rPr>
  </w:style>
  <w:style w:type="paragraph" w:styleId="2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23">
    <w:name w:val="Normal (Web)"/>
    <w:basedOn w:val="1"/>
    <w:qFormat/>
    <w:uiPriority w:val="0"/>
    <w:pPr>
      <w:spacing w:beforeAutospacing="1" w:afterAutospacing="1"/>
    </w:pPr>
  </w:style>
  <w:style w:type="paragraph" w:styleId="24">
    <w:name w:val="Title"/>
    <w:basedOn w:val="1"/>
    <w:next w:val="1"/>
    <w:link w:val="60"/>
    <w:qFormat/>
    <w:uiPriority w:val="0"/>
    <w:pPr>
      <w:spacing w:before="240" w:after="60"/>
      <w:jc w:val="center"/>
      <w:outlineLvl w:val="0"/>
    </w:pPr>
    <w:rPr>
      <w:rFonts w:ascii="Cambria" w:hAnsi="Cambria"/>
      <w:b/>
      <w:bCs/>
      <w:sz w:val="32"/>
      <w:szCs w:val="32"/>
    </w:rPr>
  </w:style>
  <w:style w:type="table" w:styleId="26">
    <w:name w:val="Table Grid"/>
    <w:basedOn w:val="25"/>
    <w:qFormat/>
    <w:uiPriority w:val="0"/>
    <w:pPr>
      <w:widowControl w:val="0"/>
      <w:spacing w:line="312"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qFormat/>
    <w:uiPriority w:val="0"/>
    <w:rPr>
      <w:b/>
    </w:rPr>
  </w:style>
  <w:style w:type="character" w:styleId="29">
    <w:name w:val="endnote reference"/>
    <w:qFormat/>
    <w:uiPriority w:val="0"/>
    <w:rPr>
      <w:vertAlign w:val="superscript"/>
    </w:rPr>
  </w:style>
  <w:style w:type="character" w:styleId="30">
    <w:name w:val="page number"/>
    <w:basedOn w:val="27"/>
    <w:qFormat/>
    <w:uiPriority w:val="0"/>
  </w:style>
  <w:style w:type="character" w:styleId="31">
    <w:name w:val="Emphasis"/>
    <w:qFormat/>
    <w:uiPriority w:val="0"/>
    <w:rPr>
      <w:i/>
    </w:rPr>
  </w:style>
  <w:style w:type="character" w:styleId="32">
    <w:name w:val="Hyperlink"/>
    <w:qFormat/>
    <w:uiPriority w:val="99"/>
    <w:rPr>
      <w:color w:val="0000FF"/>
      <w:u w:val="single"/>
    </w:rPr>
  </w:style>
  <w:style w:type="character" w:styleId="33">
    <w:name w:val="HTML Code"/>
    <w:qFormat/>
    <w:uiPriority w:val="0"/>
    <w:rPr>
      <w:rFonts w:ascii="Courier New" w:hAnsi="Courier New"/>
      <w:sz w:val="20"/>
    </w:rPr>
  </w:style>
  <w:style w:type="character" w:customStyle="1" w:styleId="34">
    <w:name w:val="图名中文 Char"/>
    <w:link w:val="35"/>
    <w:qFormat/>
    <w:uiPriority w:val="0"/>
    <w:rPr>
      <w:rFonts w:ascii="宋体" w:hAnsi="宋体" w:eastAsia="宋体"/>
      <w:sz w:val="21"/>
      <w:szCs w:val="21"/>
      <w:lang w:val="en-US" w:eastAsia="en-US" w:bidi="en-US"/>
    </w:rPr>
  </w:style>
  <w:style w:type="paragraph" w:customStyle="1" w:styleId="35">
    <w:name w:val="图名中文"/>
    <w:basedOn w:val="1"/>
    <w:link w:val="34"/>
    <w:qFormat/>
    <w:uiPriority w:val="0"/>
    <w:pPr>
      <w:ind w:firstLine="480" w:firstLineChars="200"/>
      <w:jc w:val="center"/>
    </w:pPr>
    <w:rPr>
      <w:rFonts w:ascii="宋体" w:hAnsi="宋体"/>
      <w:sz w:val="21"/>
      <w:szCs w:val="21"/>
      <w:lang w:eastAsia="en-US" w:bidi="en-US"/>
    </w:rPr>
  </w:style>
  <w:style w:type="character" w:customStyle="1" w:styleId="36">
    <w:name w:val="关键词题头 Char"/>
    <w:qFormat/>
    <w:uiPriority w:val="0"/>
    <w:rPr>
      <w:rFonts w:ascii="黑体" w:eastAsia="黑体"/>
      <w:sz w:val="24"/>
      <w:szCs w:val="24"/>
      <w:lang w:bidi="en-US"/>
    </w:rPr>
  </w:style>
  <w:style w:type="character" w:customStyle="1" w:styleId="37">
    <w:name w:val="页眉 字符"/>
    <w:link w:val="16"/>
    <w:qFormat/>
    <w:uiPriority w:val="99"/>
    <w:rPr>
      <w:spacing w:val="-5"/>
      <w:sz w:val="21"/>
      <w:szCs w:val="21"/>
    </w:rPr>
  </w:style>
  <w:style w:type="character" w:customStyle="1" w:styleId="38">
    <w:name w:val="关键词 Char"/>
    <w:qFormat/>
    <w:uiPriority w:val="0"/>
    <w:rPr>
      <w:rFonts w:ascii="仿宋_GB2312" w:eastAsia="仿宋_GB2312"/>
      <w:sz w:val="24"/>
      <w:szCs w:val="24"/>
      <w:lang w:bidi="en-US"/>
    </w:rPr>
  </w:style>
  <w:style w:type="character" w:customStyle="1" w:styleId="39">
    <w:name w:val="参考文献正文 Char"/>
    <w:link w:val="40"/>
    <w:qFormat/>
    <w:uiPriority w:val="0"/>
    <w:rPr>
      <w:rFonts w:ascii="宋体" w:hAnsi="宋体" w:eastAsia="宋体"/>
      <w:sz w:val="21"/>
      <w:szCs w:val="21"/>
      <w:lang w:val="en-US" w:eastAsia="zh-CN" w:bidi="en-US"/>
    </w:rPr>
  </w:style>
  <w:style w:type="paragraph" w:customStyle="1" w:styleId="40">
    <w:name w:val="参考文献正文"/>
    <w:basedOn w:val="1"/>
    <w:link w:val="39"/>
    <w:qFormat/>
    <w:uiPriority w:val="0"/>
    <w:pPr>
      <w:ind w:firstLine="480" w:firstLineChars="200"/>
    </w:pPr>
    <w:rPr>
      <w:rFonts w:ascii="宋体" w:hAnsi="宋体"/>
      <w:sz w:val="21"/>
      <w:szCs w:val="21"/>
      <w:lang w:bidi="en-US"/>
    </w:rPr>
  </w:style>
  <w:style w:type="character" w:customStyle="1" w:styleId="41">
    <w:name w:val="图名英文 Char"/>
    <w:link w:val="42"/>
    <w:qFormat/>
    <w:uiPriority w:val="0"/>
    <w:rPr>
      <w:rFonts w:eastAsia="宋体"/>
      <w:sz w:val="21"/>
      <w:szCs w:val="21"/>
      <w:lang w:val="en-US" w:eastAsia="en-US" w:bidi="en-US"/>
    </w:rPr>
  </w:style>
  <w:style w:type="paragraph" w:customStyle="1" w:styleId="42">
    <w:name w:val="图名英文"/>
    <w:basedOn w:val="1"/>
    <w:link w:val="41"/>
    <w:qFormat/>
    <w:uiPriority w:val="0"/>
    <w:pPr>
      <w:ind w:firstLine="480" w:firstLineChars="200"/>
      <w:jc w:val="center"/>
    </w:pPr>
    <w:rPr>
      <w:sz w:val="21"/>
      <w:szCs w:val="21"/>
      <w:lang w:eastAsia="en-US" w:bidi="en-US"/>
    </w:rPr>
  </w:style>
  <w:style w:type="character" w:customStyle="1" w:styleId="43">
    <w:name w:val="正文1 Char"/>
    <w:link w:val="44"/>
    <w:qFormat/>
    <w:uiPriority w:val="0"/>
    <w:rPr>
      <w:rFonts w:eastAsia="宋体"/>
      <w:sz w:val="24"/>
      <w:lang w:val="en-US" w:eastAsia="en-US" w:bidi="en-US"/>
    </w:rPr>
  </w:style>
  <w:style w:type="paragraph" w:customStyle="1" w:styleId="44">
    <w:name w:val="正文1"/>
    <w:basedOn w:val="1"/>
    <w:link w:val="43"/>
    <w:qFormat/>
    <w:uiPriority w:val="0"/>
    <w:pPr>
      <w:ind w:firstLine="480" w:firstLineChars="200"/>
    </w:pPr>
    <w:rPr>
      <w:szCs w:val="20"/>
      <w:lang w:eastAsia="en-US" w:bidi="en-US"/>
    </w:rPr>
  </w:style>
  <w:style w:type="character" w:customStyle="1" w:styleId="45">
    <w:name w:val="英文关键词 Char"/>
    <w:qFormat/>
    <w:uiPriority w:val="0"/>
    <w:rPr>
      <w:rFonts w:ascii="Calibri" w:hAnsi="Calibri" w:eastAsia="宋体"/>
      <w:sz w:val="24"/>
      <w:szCs w:val="24"/>
      <w:lang w:eastAsia="en-US" w:bidi="en-US"/>
    </w:rPr>
  </w:style>
  <w:style w:type="paragraph" w:customStyle="1" w:styleId="46">
    <w:name w:val="样式 参考文献标题 + 段后: 1 行"/>
    <w:basedOn w:val="1"/>
    <w:qFormat/>
    <w:uiPriority w:val="0"/>
    <w:pPr>
      <w:keepNext/>
      <w:spacing w:afterLines="100" w:line="360" w:lineRule="auto"/>
      <w:jc w:val="center"/>
      <w:outlineLvl w:val="0"/>
    </w:pPr>
    <w:rPr>
      <w:rFonts w:ascii="Cambria" w:hAnsi="Cambria" w:eastAsia="黑体" w:cs="宋体"/>
      <w:kern w:val="32"/>
      <w:sz w:val="30"/>
      <w:szCs w:val="20"/>
      <w:lang w:bidi="en-US"/>
    </w:rPr>
  </w:style>
  <w:style w:type="paragraph" w:customStyle="1" w:styleId="47">
    <w:name w:val="样式 标题 1 + 段后: 1 行"/>
    <w:basedOn w:val="3"/>
    <w:qFormat/>
    <w:uiPriority w:val="0"/>
    <w:pPr>
      <w:keepLines w:val="0"/>
      <w:spacing w:afterLines="100"/>
    </w:pPr>
    <w:rPr>
      <w:rFonts w:ascii="Cambria" w:hAnsi="Cambria" w:cs="宋体"/>
      <w:bCs w:val="0"/>
      <w:kern w:val="32"/>
      <w:szCs w:val="20"/>
      <w:lang w:bidi="en-US"/>
    </w:rPr>
  </w:style>
  <w:style w:type="paragraph" w:customStyle="1" w:styleId="48">
    <w:name w:val="msolistparagraph"/>
    <w:basedOn w:val="1"/>
    <w:qFormat/>
    <w:uiPriority w:val="0"/>
    <w:pPr>
      <w:spacing w:after="120" w:line="360" w:lineRule="auto"/>
      <w:ind w:firstLine="200" w:firstLineChars="200"/>
    </w:pPr>
    <w:rPr>
      <w:rFonts w:ascii="Calibri" w:hAnsi="Calibri"/>
      <w:sz w:val="21"/>
      <w:szCs w:val="21"/>
    </w:rPr>
  </w:style>
  <w:style w:type="paragraph" w:customStyle="1" w:styleId="49">
    <w:name w:val="论文正文"/>
    <w:basedOn w:val="50"/>
    <w:link w:val="53"/>
    <w:qFormat/>
    <w:uiPriority w:val="0"/>
    <w:pPr>
      <w:spacing w:before="120" w:line="300" w:lineRule="auto"/>
      <w:ind w:firstLine="480" w:firstLineChars="200"/>
    </w:pPr>
    <w:rPr>
      <w:rFonts w:eastAsia="宋体"/>
      <w:b w:val="0"/>
      <w:sz w:val="24"/>
    </w:rPr>
  </w:style>
  <w:style w:type="paragraph" w:customStyle="1" w:styleId="50">
    <w:name w:val="论2标题"/>
    <w:next w:val="1"/>
    <w:qFormat/>
    <w:uiPriority w:val="0"/>
    <w:pPr>
      <w:spacing w:before="50" w:beforeLines="50" w:line="360" w:lineRule="auto"/>
    </w:pPr>
    <w:rPr>
      <w:rFonts w:ascii="Times New Roman" w:hAnsi="Times New Roman" w:eastAsia="黑体" w:cs="Times New Roman"/>
      <w:b/>
      <w:sz w:val="32"/>
      <w:lang w:val="en-US" w:eastAsia="zh-CN" w:bidi="ar-SA"/>
    </w:rPr>
  </w:style>
  <w:style w:type="paragraph" w:customStyle="1" w:styleId="51">
    <w:name w:val="论文章标题"/>
    <w:next w:val="50"/>
    <w:qFormat/>
    <w:uiPriority w:val="0"/>
    <w:pPr>
      <w:spacing w:before="50" w:beforeLines="50" w:line="360" w:lineRule="auto"/>
      <w:jc w:val="center"/>
    </w:pPr>
    <w:rPr>
      <w:rFonts w:ascii="Times New Roman" w:hAnsi="Times New Roman" w:eastAsia="黑体" w:cs="Times New Roman"/>
      <w:b/>
      <w:sz w:val="36"/>
      <w:lang w:val="en-US" w:eastAsia="zh-CN" w:bidi="ar-SA"/>
    </w:rPr>
  </w:style>
  <w:style w:type="character" w:customStyle="1" w:styleId="52">
    <w:name w:val="标题 1 字符"/>
    <w:link w:val="3"/>
    <w:qFormat/>
    <w:uiPriority w:val="0"/>
    <w:rPr>
      <w:rFonts w:ascii="黑体" w:eastAsia="黑体"/>
      <w:bCs/>
      <w:kern w:val="44"/>
      <w:sz w:val="30"/>
      <w:szCs w:val="30"/>
    </w:rPr>
  </w:style>
  <w:style w:type="character" w:customStyle="1" w:styleId="53">
    <w:name w:val="论文正文 Char"/>
    <w:link w:val="49"/>
    <w:qFormat/>
    <w:uiPriority w:val="0"/>
    <w:rPr>
      <w:sz w:val="24"/>
    </w:rPr>
  </w:style>
  <w:style w:type="paragraph" w:customStyle="1" w:styleId="54">
    <w:name w:val="论表内中"/>
    <w:basedOn w:val="49"/>
    <w:next w:val="49"/>
    <w:qFormat/>
    <w:uiPriority w:val="0"/>
    <w:pPr>
      <w:ind w:firstLine="0" w:firstLineChars="0"/>
    </w:pPr>
    <w:rPr>
      <w:sz w:val="21"/>
    </w:rPr>
  </w:style>
  <w:style w:type="paragraph" w:customStyle="1" w:styleId="55">
    <w:name w:val="WPSOffice手动目录 1"/>
    <w:qFormat/>
    <w:uiPriority w:val="0"/>
    <w:pPr>
      <w:spacing w:before="50" w:beforeLines="50" w:line="360" w:lineRule="auto"/>
    </w:pPr>
    <w:rPr>
      <w:rFonts w:ascii="Times New Roman" w:hAnsi="Times New Roman" w:eastAsia="宋体" w:cs="Times New Roman"/>
      <w:lang w:val="en-US" w:eastAsia="zh-CN" w:bidi="ar-SA"/>
    </w:rPr>
  </w:style>
  <w:style w:type="paragraph" w:customStyle="1" w:styleId="56">
    <w:name w:val="WPSOffice手动目录 2"/>
    <w:qFormat/>
    <w:uiPriority w:val="0"/>
    <w:pPr>
      <w:spacing w:before="50" w:beforeLines="50" w:line="360" w:lineRule="auto"/>
      <w:ind w:left="200" w:leftChars="200"/>
    </w:pPr>
    <w:rPr>
      <w:rFonts w:ascii="Times New Roman" w:hAnsi="Times New Roman" w:eastAsia="宋体" w:cs="Times New Roman"/>
      <w:lang w:val="en-US" w:eastAsia="zh-CN" w:bidi="ar-SA"/>
    </w:rPr>
  </w:style>
  <w:style w:type="paragraph" w:customStyle="1" w:styleId="57">
    <w:name w:val="WPSOffice手动目录 3"/>
    <w:qFormat/>
    <w:uiPriority w:val="0"/>
    <w:pPr>
      <w:spacing w:before="50" w:beforeLines="50" w:line="360" w:lineRule="auto"/>
      <w:ind w:left="400" w:leftChars="400"/>
    </w:pPr>
    <w:rPr>
      <w:rFonts w:ascii="Times New Roman" w:hAnsi="Times New Roman" w:eastAsia="宋体" w:cs="Times New Roman"/>
      <w:lang w:val="en-US" w:eastAsia="zh-CN" w:bidi="ar-SA"/>
    </w:rPr>
  </w:style>
  <w:style w:type="paragraph" w:customStyle="1" w:styleId="58">
    <w:name w:val="TOC 标题1"/>
    <w:basedOn w:val="3"/>
    <w:next w:val="1"/>
    <w:unhideWhenUsed/>
    <w:qFormat/>
    <w:uiPriority w:val="39"/>
    <w:pPr>
      <w:spacing w:before="240" w:after="0" w:line="259" w:lineRule="auto"/>
      <w:outlineLvl w:val="9"/>
    </w:pPr>
    <w:rPr>
      <w:rFonts w:ascii="等线 Light" w:hAnsi="等线 Light" w:eastAsia="等线 Light"/>
      <w:bCs w:val="0"/>
      <w:color w:val="2F5496"/>
      <w:kern w:val="0"/>
      <w:sz w:val="32"/>
      <w:szCs w:val="32"/>
    </w:rPr>
  </w:style>
  <w:style w:type="character" w:customStyle="1" w:styleId="59">
    <w:name w:val="未处理的提及1"/>
    <w:semiHidden/>
    <w:unhideWhenUsed/>
    <w:qFormat/>
    <w:uiPriority w:val="99"/>
    <w:rPr>
      <w:color w:val="605E5C"/>
      <w:shd w:val="clear" w:color="auto" w:fill="E1DFDD"/>
    </w:rPr>
  </w:style>
  <w:style w:type="character" w:customStyle="1" w:styleId="60">
    <w:name w:val="标题 字符"/>
    <w:link w:val="24"/>
    <w:qFormat/>
    <w:uiPriority w:val="0"/>
    <w:rPr>
      <w:rFonts w:ascii="Cambria" w:hAnsi="Cambria" w:cs="Times New Roman"/>
      <w:b/>
      <w:bCs/>
      <w:sz w:val="32"/>
      <w:szCs w:val="32"/>
    </w:rPr>
  </w:style>
  <w:style w:type="character" w:customStyle="1" w:styleId="61">
    <w:name w:val="Default Char"/>
    <w:link w:val="2"/>
    <w:qFormat/>
    <w:uiPriority w:val="0"/>
    <w:rPr>
      <w:rFonts w:ascii="Times New Roman" w:hAnsi="Times New Roman" w:eastAsia="宋体" w:cs="Times New Roman"/>
      <w:color w:val="000000"/>
      <w:sz w:val="21"/>
      <w:szCs w:val="24"/>
      <w:lang w:val="en-US" w:eastAsia="zh-CN" w:bidi="ar-SA"/>
    </w:rPr>
  </w:style>
  <w:style w:type="paragraph" w:customStyle="1" w:styleId="62">
    <w:name w:val="TOC 标题2"/>
    <w:basedOn w:val="3"/>
    <w:next w:val="1"/>
    <w:unhideWhenUsed/>
    <w:qFormat/>
    <w:uiPriority w:val="39"/>
    <w:pPr>
      <w:snapToGrid/>
      <w:spacing w:before="240" w:after="0" w:line="259" w:lineRule="auto"/>
      <w:outlineLvl w:val="9"/>
    </w:pPr>
    <w:rPr>
      <w:rFonts w:ascii="等线 Light" w:hAnsi="等线 Light" w:eastAsia="等线 Light"/>
      <w:bCs w:val="0"/>
      <w:color w:val="2F5496"/>
      <w:kern w:val="0"/>
      <w:sz w:val="32"/>
      <w:szCs w:val="32"/>
    </w:rPr>
  </w:style>
  <w:style w:type="paragraph" w:customStyle="1" w:styleId="63">
    <w:name w:val="修订1"/>
    <w:hidden/>
    <w:semiHidden/>
    <w:qFormat/>
    <w:uiPriority w:val="99"/>
    <w:rPr>
      <w:rFonts w:ascii="Times New Roman" w:hAnsi="Times New Roman" w:eastAsia="宋体" w:cs="Times New Roman"/>
      <w:sz w:val="24"/>
      <w:szCs w:val="24"/>
      <w:lang w:val="en-US" w:eastAsia="zh-CN" w:bidi="ar-SA"/>
    </w:rPr>
  </w:style>
  <w:style w:type="character" w:customStyle="1" w:styleId="64">
    <w:name w:val="15"/>
    <w:qFormat/>
    <w:uiPriority w:val="0"/>
    <w:rPr>
      <w:rFonts w:hint="default" w:ascii="Times New Roman" w:hAnsi="Times New Roman" w:cs="Times New Roman"/>
      <w:b/>
      <w:bCs/>
      <w:kern w:val="44"/>
      <w:sz w:val="44"/>
      <w:szCs w:val="44"/>
    </w:rPr>
  </w:style>
  <w:style w:type="character" w:customStyle="1" w:styleId="65">
    <w:name w:val="标题 3 字符"/>
    <w:link w:val="5"/>
    <w:qFormat/>
    <w:uiPriority w:val="0"/>
    <w:rPr>
      <w:rFonts w:ascii="黑体" w:hAnsi="黑体" w:eastAsia="黑体"/>
      <w:bCs/>
      <w:sz w:val="24"/>
      <w:szCs w:val="32"/>
    </w:rPr>
  </w:style>
  <w:style w:type="paragraph" w:customStyle="1" w:styleId="66">
    <w:name w:val="TOC 标题3"/>
    <w:basedOn w:val="3"/>
    <w:next w:val="1"/>
    <w:semiHidden/>
    <w:unhideWhenUsed/>
    <w:qFormat/>
    <w:uiPriority w:val="39"/>
    <w:pPr>
      <w:spacing w:before="340" w:after="330" w:line="578" w:lineRule="auto"/>
      <w:outlineLvl w:val="9"/>
    </w:pPr>
    <w:rPr>
      <w:rFonts w:ascii="Times New Roman" w:eastAsia="宋体"/>
      <w:b/>
      <w:sz w:val="44"/>
      <w:szCs w:val="44"/>
    </w:rPr>
  </w:style>
  <w:style w:type="character" w:customStyle="1" w:styleId="67">
    <w:name w:val="16"/>
    <w:qFormat/>
    <w:uiPriority w:val="0"/>
    <w:rPr>
      <w:rFonts w:hint="default" w:ascii="Times New Roman" w:hAnsi="Times New Roman" w:cs="Times New Roman"/>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2" Type="http://schemas.microsoft.com/office/2011/relationships/people" Target="people.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footer" Target="footer3.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55.png"/><Relationship Id="rId76" Type="http://schemas.openxmlformats.org/officeDocument/2006/relationships/image" Target="media/image54.png"/><Relationship Id="rId75" Type="http://schemas.openxmlformats.org/officeDocument/2006/relationships/image" Target="media/image53.pn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footer" Target="footer2.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header" Target="header3.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header" Target="header2.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png"/><Relationship Id="rId26" Type="http://schemas.openxmlformats.org/officeDocument/2006/relationships/image" Target="media/image4.emf"/><Relationship Id="rId25" Type="http://schemas.openxmlformats.org/officeDocument/2006/relationships/image" Target="media/image3.emf"/><Relationship Id="rId24" Type="http://schemas.openxmlformats.org/officeDocument/2006/relationships/image" Target="media/image2.emf"/><Relationship Id="rId23" Type="http://schemas.openxmlformats.org/officeDocument/2006/relationships/image" Target="https://img.cdn.aliyun.dcloud.net.cn/uni-app/doc/uni-app-frame-0310.png" TargetMode="External"/><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3074" textRotate="1"/>
    <customShpInfo spid="_x0000_s2280"/>
    <customShpInfo spid="_x0000_s2284"/>
  </customShpExt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C7AEAF2-914E-4E24-AA61-95AD1BC6B038}">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Pages>82</Pages>
  <Words>31764</Words>
  <Characters>43995</Characters>
  <Lines>407</Lines>
  <Paragraphs>114</Paragraphs>
  <TotalTime>0</TotalTime>
  <ScaleCrop>false</ScaleCrop>
  <LinksUpToDate>false</LinksUpToDate>
  <CharactersWithSpaces>54008</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2019-12-08T06:59:00Z</dcterms:created>
  <dc:creator>tomtree</dc:creator>
  <cp:lastModifiedBy>一笑</cp:lastModifiedBy>
  <cp:lastPrinted>2015-12-07T08:42:00Z</cp:lastPrinted>
  <dcterms:modified xsi:type="dcterms:W3CDTF">2020-06-13T02:38:43Z</dcterms:modified>
  <dc:subject>模板</dc:subject>
  <dc:title>大连理工大学本科毕业设计（论文）模板</dc:title>
  <cp:revision>134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2052-11.1.0.9740</vt:lpwstr>
  </property>
</Properties>
</file>